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D14" w:rsidRDefault="009B1D14">
      <w:pPr>
        <w:pStyle w:val="Body"/>
        <w:widowControl/>
      </w:pPr>
      <w:bookmarkStart w:id="0" w:name="_GoBack"/>
      <w:bookmarkEnd w:id="0"/>
    </w:p>
    <w:p w:rsidR="009B1D14" w:rsidRDefault="009B1D14">
      <w:pPr>
        <w:pStyle w:val="Body"/>
        <w:widowControl/>
        <w:rPr>
          <w:b/>
          <w:bCs/>
          <w:sz w:val="40"/>
          <w:szCs w:val="40"/>
        </w:rPr>
      </w:pPr>
    </w:p>
    <w:p w:rsidR="009B1D14" w:rsidRDefault="007A5DC8">
      <w:pPr>
        <w:pStyle w:val="Body"/>
        <w:rPr>
          <w:b/>
          <w:bCs/>
          <w:sz w:val="72"/>
          <w:szCs w:val="72"/>
        </w:rPr>
      </w:pPr>
      <w:r>
        <w:rPr>
          <w:b/>
          <w:bCs/>
          <w:sz w:val="72"/>
          <w:szCs w:val="72"/>
          <w:lang w:val="en-US"/>
        </w:rPr>
        <w:t>A Manual for Creative Citizens:</w:t>
      </w:r>
    </w:p>
    <w:p w:rsidR="009B1D14" w:rsidRDefault="007A5DC8">
      <w:pPr>
        <w:pStyle w:val="Body"/>
        <w:rPr>
          <w:b/>
          <w:bCs/>
          <w:i/>
          <w:iCs/>
          <w:sz w:val="72"/>
          <w:szCs w:val="72"/>
        </w:rPr>
      </w:pPr>
      <w:r>
        <w:rPr>
          <w:b/>
          <w:bCs/>
          <w:i/>
          <w:iCs/>
          <w:sz w:val="72"/>
          <w:szCs w:val="72"/>
          <w:lang w:val="en-US"/>
        </w:rPr>
        <w:t xml:space="preserve">Design Study of </w:t>
      </w:r>
    </w:p>
    <w:p w:rsidR="009B1D14" w:rsidRDefault="007A5DC8">
      <w:pPr>
        <w:pStyle w:val="Body"/>
        <w:rPr>
          <w:b/>
          <w:bCs/>
          <w:i/>
          <w:iCs/>
          <w:sz w:val="72"/>
          <w:szCs w:val="72"/>
        </w:rPr>
      </w:pPr>
      <w:r>
        <w:rPr>
          <w:b/>
          <w:bCs/>
          <w:i/>
          <w:iCs/>
          <w:sz w:val="72"/>
          <w:szCs w:val="72"/>
        </w:rPr>
        <w:t>Hong Kong’</w:t>
      </w:r>
      <w:r>
        <w:rPr>
          <w:b/>
          <w:bCs/>
          <w:i/>
          <w:iCs/>
          <w:sz w:val="72"/>
          <w:szCs w:val="72"/>
          <w:lang w:val="en-US"/>
        </w:rPr>
        <w:t>s Self-Built Communities</w:t>
      </w:r>
    </w:p>
    <w:p w:rsidR="009B1D14" w:rsidRDefault="009B1D14">
      <w:pPr>
        <w:pStyle w:val="Body"/>
        <w:rPr>
          <w:b/>
          <w:bCs/>
          <w:sz w:val="72"/>
          <w:szCs w:val="72"/>
        </w:rPr>
      </w:pPr>
    </w:p>
    <w:p w:rsidR="009B1D14" w:rsidRDefault="009B1D14">
      <w:pPr>
        <w:pStyle w:val="Body"/>
        <w:rPr>
          <w:b/>
          <w:bCs/>
          <w:sz w:val="40"/>
          <w:szCs w:val="40"/>
        </w:rPr>
      </w:pPr>
    </w:p>
    <w:p w:rsidR="009B1D14" w:rsidRDefault="009B1D14">
      <w:pPr>
        <w:pStyle w:val="Body"/>
        <w:rPr>
          <w:b/>
          <w:bCs/>
          <w:sz w:val="40"/>
          <w:szCs w:val="40"/>
        </w:rPr>
      </w:pPr>
    </w:p>
    <w:p w:rsidR="009B1D14" w:rsidRDefault="007A5DC8">
      <w:pPr>
        <w:pStyle w:val="Body"/>
        <w:rPr>
          <w:b/>
          <w:bCs/>
          <w:sz w:val="40"/>
          <w:szCs w:val="40"/>
        </w:rPr>
      </w:pPr>
      <w:r>
        <w:rPr>
          <w:b/>
          <w:bCs/>
          <w:sz w:val="40"/>
          <w:szCs w:val="40"/>
          <w:lang w:val="da-DK"/>
        </w:rPr>
        <w:t xml:space="preserve">Louise Wong </w:t>
      </w:r>
    </w:p>
    <w:p w:rsidR="009B1D14" w:rsidRDefault="007A5DC8">
      <w:pPr>
        <w:pStyle w:val="Body"/>
        <w:rPr>
          <w:b/>
          <w:bCs/>
          <w:sz w:val="40"/>
          <w:szCs w:val="40"/>
        </w:rPr>
      </w:pPr>
      <w:r>
        <w:rPr>
          <w:b/>
          <w:bCs/>
          <w:sz w:val="40"/>
          <w:szCs w:val="40"/>
          <w:lang w:val="en-US"/>
        </w:rPr>
        <w:t xml:space="preserve">Co-edited by Yanki Lee  &amp; Sara Wong </w:t>
      </w:r>
    </w:p>
    <w:p w:rsidR="009B1D14" w:rsidRDefault="009B1D14">
      <w:pPr>
        <w:pStyle w:val="Body"/>
        <w:rPr>
          <w:b/>
          <w:bCs/>
          <w:sz w:val="40"/>
          <w:szCs w:val="40"/>
        </w:rPr>
      </w:pPr>
    </w:p>
    <w:p w:rsidR="009B1D14" w:rsidRDefault="007A5DC8">
      <w:pPr>
        <w:pStyle w:val="Body"/>
        <w:rPr>
          <w:b/>
          <w:bCs/>
          <w:sz w:val="40"/>
          <w:szCs w:val="40"/>
        </w:rPr>
      </w:pPr>
      <w:r>
        <w:rPr>
          <w:b/>
          <w:bCs/>
          <w:sz w:val="40"/>
          <w:szCs w:val="40"/>
          <w:lang w:val="en-US"/>
        </w:rPr>
        <w:t>With contributions from</w:t>
      </w:r>
    </w:p>
    <w:p w:rsidR="009B1D14" w:rsidRDefault="007A5DC8">
      <w:pPr>
        <w:pStyle w:val="Body"/>
        <w:rPr>
          <w:b/>
          <w:bCs/>
          <w:sz w:val="40"/>
          <w:szCs w:val="40"/>
        </w:rPr>
      </w:pPr>
      <w:r>
        <w:rPr>
          <w:b/>
          <w:bCs/>
          <w:sz w:val="40"/>
          <w:szCs w:val="40"/>
          <w:lang w:val="de-DE"/>
        </w:rPr>
        <w:t>/Liesbeth Huybrechts</w:t>
      </w:r>
    </w:p>
    <w:p w:rsidR="009B1D14" w:rsidRDefault="007A5DC8">
      <w:pPr>
        <w:pStyle w:val="Body"/>
        <w:rPr>
          <w:b/>
          <w:bCs/>
          <w:sz w:val="40"/>
          <w:szCs w:val="40"/>
        </w:rPr>
      </w:pPr>
      <w:r>
        <w:rPr>
          <w:b/>
          <w:bCs/>
          <w:sz w:val="40"/>
          <w:szCs w:val="40"/>
        </w:rPr>
        <w:t>/Will</w:t>
      </w:r>
      <w:del w:id="1" w:author="William Davis" w:date="2017-05-29T20:37:00Z">
        <w:r>
          <w:rPr>
            <w:b/>
            <w:bCs/>
            <w:sz w:val="40"/>
            <w:szCs w:val="40"/>
            <w:lang w:val="it-IT"/>
          </w:rPr>
          <w:delText>iam</w:delText>
        </w:r>
      </w:del>
      <w:r>
        <w:rPr>
          <w:b/>
          <w:bCs/>
          <w:sz w:val="40"/>
          <w:szCs w:val="40"/>
          <w:lang w:val="da-DK"/>
        </w:rPr>
        <w:t xml:space="preserve"> Davis </w:t>
      </w:r>
    </w:p>
    <w:p w:rsidR="009B1D14" w:rsidRDefault="009B1D14">
      <w:pPr>
        <w:pStyle w:val="Body"/>
        <w:rPr>
          <w:b/>
          <w:bCs/>
          <w:sz w:val="40"/>
          <w:szCs w:val="40"/>
        </w:rPr>
      </w:pPr>
    </w:p>
    <w:p w:rsidR="009B1D14" w:rsidRDefault="007A5DC8">
      <w:pPr>
        <w:pStyle w:val="Body"/>
        <w:rPr>
          <w:b/>
          <w:bCs/>
          <w:sz w:val="40"/>
          <w:szCs w:val="40"/>
        </w:rPr>
      </w:pPr>
      <w:r>
        <w:rPr>
          <w:b/>
          <w:bCs/>
          <w:sz w:val="40"/>
          <w:szCs w:val="40"/>
        </w:rPr>
        <w:t>and</w:t>
      </w:r>
    </w:p>
    <w:p w:rsidR="009B1D14" w:rsidRDefault="007A5DC8">
      <w:pPr>
        <w:pStyle w:val="Body"/>
        <w:rPr>
          <w:b/>
          <w:bCs/>
          <w:sz w:val="40"/>
          <w:szCs w:val="40"/>
        </w:rPr>
      </w:pPr>
      <w:r>
        <w:rPr>
          <w:b/>
          <w:bCs/>
          <w:sz w:val="40"/>
          <w:szCs w:val="40"/>
          <w:lang w:val="en-US"/>
        </w:rPr>
        <w:t xml:space="preserve">Interview with Wong Hung  </w:t>
      </w:r>
    </w:p>
    <w:p w:rsidR="009B1D14" w:rsidRDefault="007A5DC8">
      <w:pPr>
        <w:pStyle w:val="Body"/>
        <w:widowControl/>
      </w:pPr>
      <w:r>
        <w:rPr>
          <w:b/>
          <w:bCs/>
          <w:sz w:val="40"/>
          <w:szCs w:val="40"/>
        </w:rPr>
        <w:br w:type="page"/>
      </w:r>
    </w:p>
    <w:p w:rsidR="009B1D14" w:rsidRDefault="007A5DC8">
      <w:pPr>
        <w:pStyle w:val="Body"/>
        <w:rPr>
          <w:sz w:val="18"/>
          <w:szCs w:val="18"/>
        </w:rPr>
      </w:pPr>
      <w:r>
        <w:rPr>
          <w:sz w:val="18"/>
          <w:szCs w:val="18"/>
          <w:lang w:val="en-US"/>
        </w:rPr>
        <w:lastRenderedPageBreak/>
        <w:t>Published by</w:t>
      </w:r>
    </w:p>
    <w:p w:rsidR="009B1D14" w:rsidRDefault="007A5DC8">
      <w:pPr>
        <w:pStyle w:val="Body"/>
        <w:rPr>
          <w:sz w:val="18"/>
          <w:szCs w:val="18"/>
        </w:rPr>
      </w:pPr>
      <w:r>
        <w:rPr>
          <w:sz w:val="18"/>
          <w:szCs w:val="18"/>
          <w:lang w:val="en-US"/>
        </w:rPr>
        <w:t xml:space="preserve">Hong Kong Design Institute, 3 King Ling Road, Tseung Kwan O, New Territories, Hong Kong, China </w:t>
      </w:r>
    </w:p>
    <w:p w:rsidR="009B1D14" w:rsidRDefault="009B1D14">
      <w:pPr>
        <w:pStyle w:val="Body"/>
        <w:rPr>
          <w:sz w:val="18"/>
          <w:szCs w:val="18"/>
        </w:rPr>
      </w:pPr>
    </w:p>
    <w:p w:rsidR="009B1D14" w:rsidRDefault="009B1D14">
      <w:pPr>
        <w:pStyle w:val="Body"/>
        <w:rPr>
          <w:sz w:val="18"/>
          <w:szCs w:val="18"/>
        </w:rPr>
      </w:pPr>
    </w:p>
    <w:p w:rsidR="009B1D14" w:rsidRDefault="007A5DC8">
      <w:pPr>
        <w:pStyle w:val="Body"/>
        <w:rPr>
          <w:sz w:val="18"/>
          <w:szCs w:val="18"/>
        </w:rPr>
      </w:pPr>
      <w:r>
        <w:rPr>
          <w:sz w:val="18"/>
          <w:szCs w:val="18"/>
          <w:lang w:val="en-US"/>
        </w:rPr>
        <w:t xml:space="preserve">Copyright </w:t>
      </w:r>
      <w:r>
        <w:rPr>
          <w:sz w:val="18"/>
          <w:szCs w:val="18"/>
          <w:lang w:val="de-DE"/>
        </w:rPr>
        <w:t xml:space="preserve">© </w:t>
      </w:r>
      <w:r>
        <w:rPr>
          <w:sz w:val="18"/>
          <w:szCs w:val="18"/>
          <w:lang w:val="en-US"/>
        </w:rPr>
        <w:t xml:space="preserve">2017 by HKDI DESIS Lab for Social Design Research </w:t>
      </w:r>
    </w:p>
    <w:p w:rsidR="009B1D14" w:rsidRDefault="007A5DC8">
      <w:pPr>
        <w:pStyle w:val="Body"/>
        <w:rPr>
          <w:rStyle w:val="Hyperlink0"/>
        </w:rPr>
      </w:pPr>
      <w:r>
        <w:rPr>
          <w:sz w:val="18"/>
          <w:szCs w:val="18"/>
          <w:lang w:val="en-US"/>
        </w:rPr>
        <w:t xml:space="preserve">Except where otherwise noted, this work is licensed under </w:t>
      </w:r>
      <w:hyperlink r:id="rId8" w:history="1">
        <w:r>
          <w:rPr>
            <w:rStyle w:val="Hyperlink0"/>
            <w:lang w:val="en-US"/>
          </w:rPr>
          <w:t>http://creativecommons.org/licenses/by/3.0/</w:t>
        </w:r>
      </w:hyperlink>
    </w:p>
    <w:p w:rsidR="009B1D14" w:rsidRDefault="007A5DC8">
      <w:pPr>
        <w:pStyle w:val="Body"/>
        <w:rPr>
          <w:rStyle w:val="Hyperlink0"/>
        </w:rPr>
      </w:pPr>
      <w:r>
        <w:rPr>
          <w:rStyle w:val="Hyperlink0"/>
          <w:lang w:val="en-US"/>
        </w:rPr>
        <w:t xml:space="preserve">Notice </w:t>
      </w:r>
      <w:r>
        <w:rPr>
          <w:rStyle w:val="Hyperlink0"/>
        </w:rPr>
        <w:t xml:space="preserve">– </w:t>
      </w:r>
      <w:r>
        <w:rPr>
          <w:rStyle w:val="Hyperlink0"/>
          <w:lang w:val="en-US"/>
        </w:rPr>
        <w:t>For any reuse or distribution, you must make clear to others the license terms of this work.</w:t>
      </w:r>
    </w:p>
    <w:p w:rsidR="009B1D14" w:rsidRDefault="009B1D14">
      <w:pPr>
        <w:pStyle w:val="Body"/>
        <w:rPr>
          <w:rStyle w:val="Hyperlink0"/>
        </w:rPr>
      </w:pPr>
    </w:p>
    <w:p w:rsidR="009B1D14" w:rsidRDefault="009B1D14">
      <w:pPr>
        <w:pStyle w:val="Body"/>
        <w:rPr>
          <w:rStyle w:val="Hyperlink0"/>
        </w:rPr>
      </w:pPr>
    </w:p>
    <w:p w:rsidR="009B1D14" w:rsidRDefault="007A5DC8">
      <w:pPr>
        <w:pStyle w:val="Body"/>
        <w:rPr>
          <w:rStyle w:val="Hyperlink0"/>
        </w:rPr>
      </w:pPr>
      <w:r>
        <w:rPr>
          <w:rStyle w:val="Hyperlink0"/>
          <w:lang w:val="en-US"/>
        </w:rPr>
        <w:t xml:space="preserve">Author: Louise Wong  </w:t>
      </w:r>
    </w:p>
    <w:p w:rsidR="009B1D14" w:rsidRDefault="007A5DC8">
      <w:pPr>
        <w:pStyle w:val="Body"/>
        <w:rPr>
          <w:rStyle w:val="Hyperlink0"/>
        </w:rPr>
      </w:pPr>
      <w:r>
        <w:rPr>
          <w:rStyle w:val="Hyperlink0"/>
          <w:lang w:val="en-US"/>
        </w:rPr>
        <w:t xml:space="preserve">C0-editors: Dr. Yanki Lee and Sara Wong  </w:t>
      </w:r>
    </w:p>
    <w:p w:rsidR="009B1D14" w:rsidRDefault="007A5DC8">
      <w:pPr>
        <w:pStyle w:val="Body"/>
        <w:rPr>
          <w:rStyle w:val="Hyperlink0"/>
        </w:rPr>
      </w:pPr>
      <w:r>
        <w:rPr>
          <w:rStyle w:val="Hyperlink0"/>
        </w:rPr>
        <w:t xml:space="preserve">Contributors:  Dr. </w:t>
      </w:r>
      <w:hyperlink r:id="rId9" w:history="1">
        <w:r>
          <w:rPr>
            <w:rStyle w:val="Hyperlink0"/>
            <w:lang w:val="de-DE"/>
          </w:rPr>
          <w:t>Liesbeth Huybrechts</w:t>
        </w:r>
      </w:hyperlink>
      <w:r>
        <w:rPr>
          <w:rStyle w:val="Hyperlink0"/>
          <w:lang w:val="de-DE"/>
        </w:rPr>
        <w:t>, Will</w:t>
      </w:r>
      <w:del w:id="2" w:author="William Davis" w:date="2017-05-29T20:37:00Z">
        <w:r>
          <w:rPr>
            <w:rStyle w:val="Hyperlink0"/>
            <w:lang w:val="it-IT"/>
          </w:rPr>
          <w:delText>iam</w:delText>
        </w:r>
      </w:del>
      <w:r>
        <w:rPr>
          <w:rStyle w:val="Hyperlink0"/>
          <w:lang w:val="en-US"/>
        </w:rPr>
        <w:t xml:space="preserve"> Davis and Prof Wong Hung </w:t>
      </w:r>
    </w:p>
    <w:p w:rsidR="009B1D14" w:rsidRDefault="007A5DC8">
      <w:pPr>
        <w:pStyle w:val="Body"/>
        <w:rPr>
          <w:rStyle w:val="Hyperlink0"/>
        </w:rPr>
      </w:pPr>
      <w:r>
        <w:rPr>
          <w:rStyle w:val="Hyperlink0"/>
          <w:lang w:val="en-US"/>
        </w:rPr>
        <w:t xml:space="preserve">Design Direction: </w:t>
      </w:r>
      <w:r>
        <w:rPr>
          <w:rStyle w:val="None"/>
          <w:rFonts w:ascii="SegoeUI" w:eastAsia="SegoeUI" w:hAnsi="SegoeUI" w:cs="SegoeUI"/>
          <w:kern w:val="0"/>
          <w:sz w:val="18"/>
          <w:szCs w:val="18"/>
        </w:rPr>
        <w:t>Tianju Duan</w:t>
      </w:r>
    </w:p>
    <w:p w:rsidR="009B1D14" w:rsidRDefault="007A5DC8">
      <w:pPr>
        <w:pStyle w:val="Body"/>
        <w:rPr>
          <w:rStyle w:val="None"/>
          <w:color w:val="FF0000"/>
          <w:sz w:val="18"/>
          <w:szCs w:val="18"/>
          <w:u w:color="FF0000"/>
        </w:rPr>
      </w:pPr>
      <w:r>
        <w:rPr>
          <w:rStyle w:val="None"/>
          <w:color w:val="FF0000"/>
          <w:sz w:val="18"/>
          <w:szCs w:val="18"/>
          <w:u w:color="FF0000"/>
        </w:rPr>
        <w:t xml:space="preserve"> </w:t>
      </w:r>
    </w:p>
    <w:p w:rsidR="009B1D14" w:rsidRDefault="007A5DC8">
      <w:pPr>
        <w:pStyle w:val="Body"/>
        <w:rPr>
          <w:rStyle w:val="None"/>
          <w:color w:val="FF0000"/>
          <w:sz w:val="18"/>
          <w:szCs w:val="18"/>
          <w:u w:color="FF0000"/>
        </w:rPr>
      </w:pPr>
      <w:r>
        <w:rPr>
          <w:rStyle w:val="Hyperlink0"/>
          <w:lang w:val="en-US"/>
        </w:rPr>
        <w:t>Printed in</w:t>
      </w:r>
      <w:r>
        <w:rPr>
          <w:rStyle w:val="None"/>
          <w:color w:val="FF0000"/>
          <w:sz w:val="18"/>
          <w:szCs w:val="18"/>
          <w:u w:color="FF0000"/>
          <w:lang w:val="fr-FR"/>
        </w:rPr>
        <w:t xml:space="preserve"> XXXX</w:t>
      </w:r>
    </w:p>
    <w:p w:rsidR="009B1D14" w:rsidRDefault="007A5DC8">
      <w:pPr>
        <w:pStyle w:val="Body"/>
        <w:rPr>
          <w:rStyle w:val="None"/>
          <w:color w:val="FF0000"/>
          <w:sz w:val="18"/>
          <w:szCs w:val="18"/>
          <w:u w:color="FF0000"/>
        </w:rPr>
      </w:pPr>
      <w:r>
        <w:rPr>
          <w:rStyle w:val="Hyperlink0"/>
          <w:lang w:val="en-US"/>
        </w:rPr>
        <w:t>First Printing,</w:t>
      </w:r>
      <w:r>
        <w:rPr>
          <w:rStyle w:val="None"/>
          <w:color w:val="FF0000"/>
          <w:sz w:val="18"/>
          <w:szCs w:val="18"/>
          <w:u w:color="FF0000"/>
          <w:lang w:val="es-ES_tradnl"/>
        </w:rPr>
        <w:t xml:space="preserve"> XXXX, XXXX copies </w:t>
      </w:r>
    </w:p>
    <w:p w:rsidR="009B1D14" w:rsidRDefault="007A5DC8">
      <w:pPr>
        <w:pStyle w:val="Body"/>
        <w:rPr>
          <w:rStyle w:val="None"/>
          <w:color w:val="FF0000"/>
          <w:sz w:val="18"/>
          <w:szCs w:val="18"/>
          <w:u w:color="FF0000"/>
        </w:rPr>
      </w:pPr>
      <w:r>
        <w:rPr>
          <w:rStyle w:val="None"/>
          <w:color w:val="FF0000"/>
          <w:sz w:val="18"/>
          <w:szCs w:val="18"/>
          <w:u w:color="FF0000"/>
          <w:lang w:val="en-US"/>
        </w:rPr>
        <w:t>Library of Congress Cataloguing-in-Publication Data</w:t>
      </w:r>
    </w:p>
    <w:p w:rsidR="009B1D14" w:rsidRDefault="009B1D14">
      <w:pPr>
        <w:pStyle w:val="Body"/>
        <w:rPr>
          <w:rStyle w:val="None"/>
          <w:color w:val="FF0000"/>
          <w:sz w:val="18"/>
          <w:szCs w:val="18"/>
          <w:u w:color="FF0000"/>
        </w:rPr>
      </w:pPr>
    </w:p>
    <w:p w:rsidR="009B1D14" w:rsidRDefault="007A5DC8">
      <w:pPr>
        <w:pStyle w:val="Body"/>
        <w:rPr>
          <w:rStyle w:val="None"/>
          <w:color w:val="FF0000"/>
          <w:sz w:val="18"/>
          <w:szCs w:val="18"/>
          <w:u w:color="FF0000"/>
        </w:rPr>
      </w:pPr>
      <w:r>
        <w:rPr>
          <w:rStyle w:val="Hyperlink0"/>
          <w:lang w:val="nl-NL"/>
        </w:rPr>
        <w:t>ISBN:</w:t>
      </w:r>
      <w:r>
        <w:rPr>
          <w:rStyle w:val="None"/>
          <w:color w:val="FF0000"/>
          <w:sz w:val="18"/>
          <w:szCs w:val="18"/>
          <w:u w:color="FF0000"/>
        </w:rPr>
        <w:t xml:space="preserve"> xxxxxxxxxxxxx</w:t>
      </w:r>
    </w:p>
    <w:p w:rsidR="009B1D14" w:rsidRDefault="007A5DC8">
      <w:pPr>
        <w:pStyle w:val="Body"/>
        <w:widowControl/>
      </w:pPr>
      <w:r>
        <w:rPr>
          <w:rStyle w:val="None"/>
          <w:color w:val="FF0000"/>
          <w:u w:val="single" w:color="FF0000"/>
        </w:rPr>
        <w:br w:type="page"/>
      </w:r>
    </w:p>
    <w:p w:rsidR="009B1D14" w:rsidRDefault="007A5DC8">
      <w:pPr>
        <w:pStyle w:val="Body"/>
        <w:rPr>
          <w:rStyle w:val="None"/>
          <w:b/>
          <w:bCs/>
          <w:u w:val="single"/>
        </w:rPr>
      </w:pPr>
      <w:r>
        <w:rPr>
          <w:rStyle w:val="None"/>
          <w:b/>
          <w:bCs/>
          <w:u w:val="single"/>
          <w:lang w:val="de-DE"/>
        </w:rPr>
        <w:lastRenderedPageBreak/>
        <w:t xml:space="preserve">CONTENT </w:t>
      </w:r>
    </w:p>
    <w:p w:rsidR="009B1D14" w:rsidRDefault="009B1D14">
      <w:pPr>
        <w:pStyle w:val="Body"/>
        <w:widowControl/>
        <w:rPr>
          <w:rStyle w:val="None"/>
          <w:u w:val="single"/>
        </w:rPr>
      </w:pPr>
    </w:p>
    <w:p w:rsidR="009B1D14" w:rsidRDefault="007A5DC8">
      <w:pPr>
        <w:pStyle w:val="Body"/>
        <w:widowControl/>
      </w:pPr>
      <w:r>
        <w:rPr>
          <w:rStyle w:val="None"/>
          <w:u w:val="single"/>
        </w:rPr>
        <w:fldChar w:fldCharType="begin"/>
      </w:r>
      <w:r>
        <w:rPr>
          <w:rStyle w:val="None"/>
          <w:u w:val="single"/>
        </w:rPr>
        <w:instrText xml:space="preserve"> TOC \o 2-2 \t "Heading, 3"</w:instrText>
      </w:r>
      <w:r>
        <w:rPr>
          <w:rStyle w:val="None"/>
          <w:u w:val="single"/>
        </w:rPr>
        <w:fldChar w:fldCharType="separate"/>
      </w:r>
    </w:p>
    <w:p w:rsidR="009B1D14" w:rsidRDefault="007A5DC8">
      <w:pPr>
        <w:pStyle w:val="TOC3"/>
      </w:pPr>
      <w:r>
        <w:rPr>
          <w:lang w:val="en-US"/>
        </w:rPr>
        <w:t xml:space="preserve">00//A Book for All Self-Builders _ Louise Wong </w:t>
      </w:r>
      <w:r>
        <w:rPr>
          <w:lang w:val="en-US"/>
        </w:rPr>
        <w:tab/>
      </w:r>
      <w:r>
        <w:fldChar w:fldCharType="begin"/>
      </w:r>
      <w:r>
        <w:instrText xml:space="preserve"> PAGEREF _Toc \h </w:instrText>
      </w:r>
      <w:r>
        <w:fldChar w:fldCharType="separate"/>
      </w:r>
      <w:r>
        <w:t>4</w:t>
      </w:r>
      <w:r>
        <w:fldChar w:fldCharType="end"/>
      </w:r>
    </w:p>
    <w:p w:rsidR="009B1D14" w:rsidRDefault="007A5DC8">
      <w:pPr>
        <w:pStyle w:val="TOC3"/>
      </w:pPr>
      <w:r>
        <w:rPr>
          <w:lang w:val="en-US"/>
        </w:rPr>
        <w:t>01// What is a Self-Built Community?  _ Will Davis</w:t>
      </w:r>
      <w:r>
        <w:rPr>
          <w:lang w:val="en-US"/>
        </w:rPr>
        <w:tab/>
      </w:r>
      <w:r>
        <w:fldChar w:fldCharType="begin"/>
      </w:r>
      <w:r>
        <w:instrText xml:space="preserve"> PAGEREF _Toc1 \h </w:instrText>
      </w:r>
      <w:r>
        <w:fldChar w:fldCharType="separate"/>
      </w:r>
      <w:r>
        <w:t>7</w:t>
      </w:r>
      <w:r>
        <w:fldChar w:fldCharType="end"/>
      </w:r>
    </w:p>
    <w:p w:rsidR="009B1D14" w:rsidRDefault="007A5DC8">
      <w:pPr>
        <w:pStyle w:val="TOC3"/>
      </w:pPr>
      <w:r>
        <w:rPr>
          <w:lang w:val="en-US"/>
        </w:rPr>
        <w:t xml:space="preserve">02// Guided Tour _ Where are the self-built communities?  </w:t>
      </w:r>
      <w:r>
        <w:rPr>
          <w:lang w:val="en-US"/>
        </w:rPr>
        <w:tab/>
      </w:r>
      <w:r>
        <w:fldChar w:fldCharType="begin"/>
      </w:r>
      <w:r>
        <w:instrText xml:space="preserve"> PAGEREF _</w:instrText>
      </w:r>
      <w:r>
        <w:instrText xml:space="preserve">Toc2 \h </w:instrText>
      </w:r>
      <w:r>
        <w:fldChar w:fldCharType="separate"/>
      </w:r>
      <w:r>
        <w:t>10</w:t>
      </w:r>
      <w:r>
        <w:fldChar w:fldCharType="end"/>
      </w:r>
    </w:p>
    <w:p w:rsidR="009B1D14" w:rsidRDefault="007A5DC8">
      <w:pPr>
        <w:pStyle w:val="TOC3"/>
      </w:pPr>
      <w:r>
        <w:rPr>
          <w:lang w:val="en-US"/>
        </w:rPr>
        <w:t xml:space="preserve">03// Preface _ The role of self-built communities in designing the city _ by Liesbeth Huybrechts </w:t>
      </w:r>
      <w:r>
        <w:rPr>
          <w:lang w:val="en-US"/>
        </w:rPr>
        <w:tab/>
      </w:r>
      <w:r>
        <w:fldChar w:fldCharType="begin"/>
      </w:r>
      <w:r>
        <w:instrText xml:space="preserve"> PAGEREF _Toc3 \h </w:instrText>
      </w:r>
      <w:r>
        <w:fldChar w:fldCharType="separate"/>
      </w:r>
      <w:r>
        <w:t>11</w:t>
      </w:r>
      <w:r>
        <w:fldChar w:fldCharType="end"/>
      </w:r>
    </w:p>
    <w:p w:rsidR="009B1D14" w:rsidRDefault="007A5DC8">
      <w:pPr>
        <w:pStyle w:val="TOC3"/>
      </w:pPr>
      <w:r>
        <w:rPr>
          <w:lang w:val="en-US"/>
        </w:rPr>
        <w:t>04// Se</w:t>
      </w:r>
      <w:r>
        <w:rPr>
          <w:lang w:val="en-US"/>
        </w:rPr>
        <w:t xml:space="preserve">lf Build Community Cases in Hong Kong _ Who are they? </w:t>
      </w:r>
      <w:r>
        <w:rPr>
          <w:lang w:val="en-US"/>
        </w:rPr>
        <w:tab/>
      </w:r>
      <w:r>
        <w:fldChar w:fldCharType="begin"/>
      </w:r>
      <w:r>
        <w:instrText xml:space="preserve"> PAGEREF _Toc4 \h </w:instrText>
      </w:r>
      <w:r>
        <w:fldChar w:fldCharType="separate"/>
      </w:r>
      <w:r>
        <w:t>26</w:t>
      </w:r>
      <w:r>
        <w:fldChar w:fldCharType="end"/>
      </w:r>
    </w:p>
    <w:p w:rsidR="009B1D14" w:rsidRDefault="007A5DC8">
      <w:pPr>
        <w:pStyle w:val="TOC3"/>
      </w:pPr>
      <w:r>
        <w:rPr>
          <w:lang w:val="en-US"/>
        </w:rPr>
        <w:t xml:space="preserve">05// Interview with Prof Wong Hung _ The Society of Homeless </w:t>
      </w:r>
      <w:r>
        <w:rPr>
          <w:lang w:val="en-US"/>
        </w:rPr>
        <w:tab/>
      </w:r>
      <w:r>
        <w:fldChar w:fldCharType="begin"/>
      </w:r>
      <w:r>
        <w:instrText xml:space="preserve"> PAGEREF _Toc5 \h </w:instrText>
      </w:r>
      <w:r>
        <w:fldChar w:fldCharType="separate"/>
      </w:r>
      <w:r>
        <w:t>27</w:t>
      </w:r>
      <w:r>
        <w:fldChar w:fldCharType="end"/>
      </w:r>
    </w:p>
    <w:p w:rsidR="009B1D14" w:rsidRDefault="007A5DC8">
      <w:pPr>
        <w:pStyle w:val="TOC2"/>
      </w:pPr>
      <w:r>
        <w:t>On Before and After Occupy</w:t>
      </w:r>
      <w:r>
        <w:tab/>
      </w:r>
      <w:r>
        <w:fldChar w:fldCharType="begin"/>
      </w:r>
      <w:r>
        <w:instrText xml:space="preserve"> PAGEREF _Toc6 \h </w:instrText>
      </w:r>
      <w:r>
        <w:fldChar w:fldCharType="separate"/>
      </w:r>
      <w:r>
        <w:t>27</w:t>
      </w:r>
      <w:r>
        <w:fldChar w:fldCharType="end"/>
      </w:r>
    </w:p>
    <w:p w:rsidR="009B1D14" w:rsidRDefault="007A5DC8">
      <w:pPr>
        <w:pStyle w:val="TOC2"/>
      </w:pPr>
      <w:r>
        <w:t>Different Mutual Relationships</w:t>
      </w:r>
      <w:r>
        <w:tab/>
      </w:r>
      <w:r>
        <w:fldChar w:fldCharType="begin"/>
      </w:r>
      <w:r>
        <w:instrText xml:space="preserve"> PAGEREF _Toc7 \h </w:instrText>
      </w:r>
      <w:r>
        <w:fldChar w:fldCharType="separate"/>
      </w:r>
      <w:r>
        <w:t>28</w:t>
      </w:r>
      <w:r>
        <w:fldChar w:fldCharType="end"/>
      </w:r>
    </w:p>
    <w:p w:rsidR="009B1D14" w:rsidRDefault="007A5DC8">
      <w:pPr>
        <w:pStyle w:val="TOC2"/>
      </w:pPr>
      <w:r>
        <w:t>Self-built Home</w:t>
      </w:r>
      <w:r>
        <w:t xml:space="preserve">s </w:t>
      </w:r>
      <w:r>
        <w:tab/>
      </w:r>
      <w:r>
        <w:fldChar w:fldCharType="begin"/>
      </w:r>
      <w:r>
        <w:instrText xml:space="preserve"> PAGEREF _Toc8 \h </w:instrText>
      </w:r>
      <w:r>
        <w:fldChar w:fldCharType="separate"/>
      </w:r>
      <w:r>
        <w:t>28</w:t>
      </w:r>
      <w:r>
        <w:fldChar w:fldCharType="end"/>
      </w:r>
    </w:p>
    <w:p w:rsidR="009B1D14" w:rsidRDefault="007A5DC8">
      <w:pPr>
        <w:pStyle w:val="TOC2"/>
      </w:pPr>
      <w:r>
        <w:t xml:space="preserve">Boundary? </w:t>
      </w:r>
      <w:r>
        <w:tab/>
      </w:r>
      <w:r>
        <w:fldChar w:fldCharType="begin"/>
      </w:r>
      <w:r>
        <w:instrText xml:space="preserve"> PAGEREF _Toc9 \h </w:instrText>
      </w:r>
      <w:r>
        <w:fldChar w:fldCharType="separate"/>
      </w:r>
      <w:r>
        <w:t>29</w:t>
      </w:r>
      <w:r>
        <w:fldChar w:fldCharType="end"/>
      </w:r>
    </w:p>
    <w:p w:rsidR="009B1D14" w:rsidRDefault="007A5DC8">
      <w:pPr>
        <w:pStyle w:val="TOC3"/>
      </w:pPr>
      <w:r>
        <w:rPr>
          <w:lang w:val="en-US"/>
        </w:rPr>
        <w:t>06// Phenomena _ how do self-builders live?</w:t>
      </w:r>
      <w:r>
        <w:rPr>
          <w:lang w:val="en-US"/>
        </w:rPr>
        <w:tab/>
      </w:r>
      <w:r>
        <w:fldChar w:fldCharType="begin"/>
      </w:r>
      <w:r>
        <w:instrText xml:space="preserve"> PAGEREF _Toc10 \h </w:instrText>
      </w:r>
      <w:r>
        <w:fldChar w:fldCharType="separate"/>
      </w:r>
      <w:r>
        <w:t>30</w:t>
      </w:r>
      <w:r>
        <w:fldChar w:fldCharType="end"/>
      </w:r>
    </w:p>
    <w:p w:rsidR="009B1D14" w:rsidRDefault="007A5DC8">
      <w:pPr>
        <w:pStyle w:val="TOC3"/>
      </w:pPr>
      <w:r>
        <w:rPr>
          <w:lang w:val="en-US"/>
        </w:rPr>
        <w:t xml:space="preserve">07// Editor note: Permanently Temporary: Home of Urgency in Urban Hong Kong _ Yanki Lee &amp; Sara Wong </w:t>
      </w:r>
      <w:r>
        <w:rPr>
          <w:lang w:val="en-US"/>
        </w:rPr>
        <w:tab/>
      </w:r>
      <w:r>
        <w:fldChar w:fldCharType="begin"/>
      </w:r>
      <w:r>
        <w:instrText xml:space="preserve"> PAGEREF _Toc11 \h </w:instrText>
      </w:r>
      <w:r>
        <w:fldChar w:fldCharType="separate"/>
      </w:r>
      <w:r>
        <w:t>31</w:t>
      </w:r>
      <w:r>
        <w:fldChar w:fldCharType="end"/>
      </w:r>
    </w:p>
    <w:p w:rsidR="009B1D14" w:rsidRDefault="007A5DC8">
      <w:pPr>
        <w:pStyle w:val="Body"/>
        <w:widowControl/>
      </w:pPr>
      <w:r>
        <w:rPr>
          <w:rStyle w:val="None"/>
          <w:u w:val="single"/>
        </w:rPr>
        <w:fldChar w:fldCharType="end"/>
      </w:r>
      <w:r>
        <w:rPr>
          <w:rStyle w:val="None"/>
          <w:sz w:val="32"/>
          <w:szCs w:val="32"/>
          <w:u w:val="single"/>
        </w:rPr>
        <w:br w:type="page"/>
      </w:r>
    </w:p>
    <w:p w:rsidR="009B1D14" w:rsidRDefault="007A5DC8">
      <w:pPr>
        <w:pStyle w:val="Heading"/>
      </w:pPr>
      <w:bookmarkStart w:id="3" w:name="_Toc"/>
      <w:r>
        <w:t xml:space="preserve">00//A </w:t>
      </w:r>
      <w:ins w:id="4" w:author="Yanki Lee" w:date="2017-05-26T18:14:00Z">
        <w:r>
          <w:rPr>
            <w:lang w:val="en-US"/>
          </w:rPr>
          <w:t>Boo</w:t>
        </w:r>
        <w:r>
          <w:rPr>
            <w:lang w:val="en-US"/>
          </w:rPr>
          <w:t>k for All S</w:t>
        </w:r>
      </w:ins>
      <w:r>
        <w:rPr>
          <w:lang w:val="en-US"/>
        </w:rPr>
        <w:t>elf-</w:t>
      </w:r>
      <w:ins w:id="5" w:author="Yanki Lee" w:date="2017-05-26T18:14:00Z">
        <w:r>
          <w:t>B</w:t>
        </w:r>
      </w:ins>
      <w:r>
        <w:rPr>
          <w:lang w:val="en-US"/>
        </w:rPr>
        <w:t xml:space="preserve">uilders _ </w:t>
      </w:r>
      <w:ins w:id="6" w:author="Yanki Lee" w:date="2017-05-26T18:06:00Z">
        <w:r>
          <w:rPr>
            <w:lang w:val="da-DK"/>
          </w:rPr>
          <w:t xml:space="preserve">Louise Wong </w:t>
        </w:r>
      </w:ins>
      <w:bookmarkEnd w:id="3"/>
    </w:p>
    <w:p w:rsidR="009B1D14" w:rsidRDefault="009B1D14">
      <w:pPr>
        <w:pStyle w:val="Body"/>
        <w:widowControl/>
        <w:rPr>
          <w:rStyle w:val="None"/>
        </w:rPr>
      </w:pPr>
    </w:p>
    <w:p w:rsidR="009B1D14" w:rsidRDefault="007A5DC8">
      <w:pPr>
        <w:pStyle w:val="Body"/>
        <w:rPr>
          <w:rStyle w:val="None"/>
          <w:b/>
          <w:bCs/>
        </w:rPr>
      </w:pPr>
      <w:r>
        <w:rPr>
          <w:rStyle w:val="None"/>
          <w:b/>
          <w:bCs/>
          <w:lang w:val="en-US"/>
        </w:rPr>
        <w:t xml:space="preserve">Where: </w:t>
      </w:r>
    </w:p>
    <w:p w:rsidR="009B1D14" w:rsidRDefault="007A5DC8">
      <w:pPr>
        <w:pStyle w:val="Body"/>
      </w:pPr>
      <w:r>
        <w:rPr>
          <w:lang w:val="en-US"/>
        </w:rPr>
        <w:t>Hong Kong is our city and our site for experiment. It is one of the most expensive cities in the world. Scarcity of buildable land and surging property prices form the backdrop for this project in which we look at the space in-between and the informal appr</w:t>
      </w:r>
      <w:r>
        <w:rPr>
          <w:lang w:val="en-US"/>
        </w:rPr>
        <w:t xml:space="preserve">oaches to living that creative citizens are taking across the territory of Hong Kong.  It exemplifies the diverse patterns of living found in Hong Kong, a contemporary megacity. </w:t>
      </w:r>
    </w:p>
    <w:p w:rsidR="009B1D14" w:rsidRDefault="009B1D14">
      <w:pPr>
        <w:pStyle w:val="Body"/>
      </w:pPr>
    </w:p>
    <w:p w:rsidR="009B1D14" w:rsidRDefault="007A5DC8">
      <w:pPr>
        <w:pStyle w:val="Body"/>
        <w:rPr>
          <w:rStyle w:val="None"/>
          <w:b/>
          <w:bCs/>
        </w:rPr>
      </w:pPr>
      <w:r>
        <w:rPr>
          <w:rStyle w:val="None"/>
          <w:b/>
          <w:bCs/>
          <w:lang w:val="en-US"/>
        </w:rPr>
        <w:t>Why:</w:t>
      </w:r>
    </w:p>
    <w:p w:rsidR="009B1D14" w:rsidRDefault="007A5DC8">
      <w:pPr>
        <w:pStyle w:val="Body"/>
      </w:pPr>
      <w:r>
        <w:rPr>
          <w:lang w:val="en-US"/>
        </w:rPr>
        <w:t xml:space="preserve">The background of this project is based on </w:t>
      </w:r>
      <w:ins w:id="7" w:author="Yanki Lee" w:date="2017-05-26T18:08:00Z">
        <w:r>
          <w:t xml:space="preserve">my </w:t>
        </w:r>
      </w:ins>
      <w:r>
        <w:rPr>
          <w:lang w:val="en-US"/>
        </w:rPr>
        <w:t>two years of fieldwork st</w:t>
      </w:r>
      <w:r>
        <w:rPr>
          <w:lang w:val="en-US"/>
        </w:rPr>
        <w:t xml:space="preserve">udy with street-sleepers.  Engaging with vulnerable groups such as homeless residents, as designers, requires a new approach to work with them and without stigmatising them. This is why </w:t>
      </w:r>
      <w:ins w:id="8" w:author="Yanki Lee" w:date="2017-05-26T18:08:00Z">
        <w:r>
          <w:t>I</w:t>
        </w:r>
      </w:ins>
      <w:r>
        <w:rPr>
          <w:lang w:val="en-US"/>
        </w:rPr>
        <w:t xml:space="preserve"> decided to employ a participatory design research approach with goal</w:t>
      </w:r>
      <w:r>
        <w:rPr>
          <w:lang w:val="en-US"/>
        </w:rPr>
        <w:t xml:space="preserve"> to start the project with appreciation of the ingenuity of the self-built communities who are politically named as homeless residents in Hong Kong.  It is a combination of a landscape architecture study and ethnographic fieldwork in a social design approa</w:t>
      </w:r>
      <w:r>
        <w:rPr>
          <w:lang w:val="en-US"/>
        </w:rPr>
        <w:t xml:space="preserve">ch to investigate the complex social environment of self-built/ temporary communities as urgency before they are wiped out permanently by political decision.  </w:t>
      </w:r>
    </w:p>
    <w:p w:rsidR="009B1D14" w:rsidRDefault="009B1D14">
      <w:pPr>
        <w:pStyle w:val="Body"/>
      </w:pPr>
    </w:p>
    <w:p w:rsidR="009B1D14" w:rsidRDefault="007A5DC8">
      <w:pPr>
        <w:pStyle w:val="Body"/>
        <w:rPr>
          <w:rStyle w:val="None"/>
          <w:b/>
          <w:bCs/>
        </w:rPr>
      </w:pPr>
      <w:r>
        <w:rPr>
          <w:rStyle w:val="None"/>
          <w:b/>
          <w:bCs/>
          <w:lang w:val="en-US"/>
        </w:rPr>
        <w:t xml:space="preserve">What: </w:t>
      </w:r>
    </w:p>
    <w:p w:rsidR="009B1D14" w:rsidRDefault="007A5DC8">
      <w:pPr>
        <w:pStyle w:val="Body"/>
        <w:rPr>
          <w:rStyle w:val="None"/>
          <w:i/>
          <w:iCs/>
        </w:rPr>
      </w:pPr>
      <w:r>
        <w:rPr>
          <w:rStyle w:val="None"/>
          <w:i/>
          <w:iCs/>
        </w:rPr>
        <w:t>“</w:t>
      </w:r>
      <w:r>
        <w:rPr>
          <w:rStyle w:val="None"/>
          <w:i/>
          <w:iCs/>
          <w:lang w:val="en-US"/>
        </w:rPr>
        <w:t>The people who live under bridges enjoy an extremely open style of architecture</w:t>
      </w:r>
      <w:r>
        <w:rPr>
          <w:rStyle w:val="None"/>
          <w:i/>
          <w:iCs/>
        </w:rPr>
        <w:t xml:space="preserve">… </w:t>
      </w:r>
      <w:r>
        <w:rPr>
          <w:rStyle w:val="None"/>
          <w:i/>
          <w:iCs/>
          <w:lang w:val="en-US"/>
        </w:rPr>
        <w:t xml:space="preserve">Le </w:t>
      </w:r>
      <w:r>
        <w:rPr>
          <w:rStyle w:val="None"/>
          <w:i/>
          <w:iCs/>
          <w:lang w:val="en-US"/>
        </w:rPr>
        <w:t>Corbusier (Architect) tended to produce closed architecture</w:t>
      </w:r>
      <w:r>
        <w:rPr>
          <w:rStyle w:val="None"/>
          <w:i/>
          <w:iCs/>
        </w:rPr>
        <w:t xml:space="preserve">… </w:t>
      </w:r>
      <w:r>
        <w:rPr>
          <w:rStyle w:val="None"/>
          <w:i/>
          <w:iCs/>
          <w:lang w:val="en-US"/>
        </w:rPr>
        <w:t>standing and looking at his work at ground level, he will have recognised its immutability, but he will also have hoped that on the roof gardens people would rediscover open spaces.</w:t>
      </w:r>
      <w:r>
        <w:rPr>
          <w:rStyle w:val="None"/>
          <w:i/>
          <w:iCs/>
        </w:rPr>
        <w:t>”</w:t>
      </w:r>
    </w:p>
    <w:p w:rsidR="009B1D14" w:rsidRDefault="007A5DC8">
      <w:pPr>
        <w:pStyle w:val="Body"/>
      </w:pPr>
      <w:r>
        <w:rPr>
          <w:lang w:val="fr-FR"/>
        </w:rPr>
        <w:t>Philippe Bou</w:t>
      </w:r>
      <w:r>
        <w:rPr>
          <w:lang w:val="fr-FR"/>
        </w:rPr>
        <w:t>don, 1969. Live-in Architecture: Le Corbusier</w:t>
      </w:r>
      <w:r>
        <w:t>’</w:t>
      </w:r>
      <w:r>
        <w:rPr>
          <w:lang w:val="en-US"/>
        </w:rPr>
        <w:t>s Pessac revisited</w:t>
      </w:r>
    </w:p>
    <w:p w:rsidR="009B1D14" w:rsidRDefault="009B1D14">
      <w:pPr>
        <w:pStyle w:val="Body"/>
      </w:pPr>
    </w:p>
    <w:p w:rsidR="009B1D14" w:rsidRDefault="007A5DC8">
      <w:pPr>
        <w:pStyle w:val="Body"/>
      </w:pPr>
      <w:r>
        <w:rPr>
          <w:lang w:val="en-US"/>
        </w:rPr>
        <w:t>Inspired by Boudon</w:t>
      </w:r>
      <w:r>
        <w:t>’</w:t>
      </w:r>
      <w:r>
        <w:rPr>
          <w:lang w:val="en-US"/>
        </w:rPr>
        <w:t xml:space="preserve">s study, </w:t>
      </w:r>
      <w:ins w:id="9" w:author="Yanki Lee" w:date="2017-05-26T18:09:00Z">
        <w:r>
          <w:rPr>
            <w:lang w:val="en-US"/>
          </w:rPr>
          <w:t xml:space="preserve">I </w:t>
        </w:r>
      </w:ins>
      <w:r>
        <w:rPr>
          <w:lang w:val="en-US"/>
        </w:rPr>
        <w:t>took one step forward. Instead of researching on residents</w:t>
      </w:r>
      <w:r>
        <w:t xml:space="preserve">’ </w:t>
      </w:r>
      <w:r>
        <w:rPr>
          <w:lang w:val="en-US"/>
        </w:rPr>
        <w:t>responses to architect</w:t>
      </w:r>
      <w:r>
        <w:t>’</w:t>
      </w:r>
      <w:r>
        <w:rPr>
          <w:lang w:val="en-US"/>
        </w:rPr>
        <w:t xml:space="preserve">s creations, </w:t>
      </w:r>
      <w:ins w:id="10" w:author="Yanki Lee" w:date="2017-05-26T18:09:00Z">
        <w:r>
          <w:rPr>
            <w:lang w:val="en-US"/>
          </w:rPr>
          <w:t>I was</w:t>
        </w:r>
      </w:ins>
      <w:r>
        <w:rPr>
          <w:lang w:val="en-US"/>
        </w:rPr>
        <w:t xml:space="preserve"> exploring the concept of </w:t>
      </w:r>
      <w:r>
        <w:t>“</w:t>
      </w:r>
      <w:r>
        <w:rPr>
          <w:lang w:val="en-US"/>
        </w:rPr>
        <w:t>Live-on Architecture</w:t>
      </w:r>
      <w:r>
        <w:t xml:space="preserve">”. </w:t>
      </w:r>
      <w:ins w:id="11" w:author="Yanki Lee" w:date="2017-05-26T18:09:00Z">
        <w:r>
          <w:rPr>
            <w:lang w:val="en-US"/>
          </w:rPr>
          <w:t>With othe</w:t>
        </w:r>
        <w:r>
          <w:rPr>
            <w:lang w:val="en-US"/>
          </w:rPr>
          <w:t>r design researchers</w:t>
        </w:r>
        <w:r>
          <w:t xml:space="preserve">’ </w:t>
        </w:r>
        <w:r>
          <w:rPr>
            <w:lang w:val="en-US"/>
          </w:rPr>
          <w:t>participation, w</w:t>
        </w:r>
      </w:ins>
      <w:r>
        <w:rPr>
          <w:lang w:val="en-US"/>
        </w:rPr>
        <w:t>e started an intensive ethnographic fieldwork focusing on the self-built community (homeless residents/street-sleepers) under the flyover area (next to the Tung Chau Street Temporary Market) in Sham Shui Po, the oldest</w:t>
      </w:r>
      <w:r>
        <w:rPr>
          <w:lang w:val="en-US"/>
        </w:rPr>
        <w:t xml:space="preserve"> district in Hong Kong facing the problem of urban renewal in the future. How do self-builders constantly building their own private home by occupying the public spaces?  </w:t>
      </w:r>
    </w:p>
    <w:p w:rsidR="009B1D14" w:rsidRDefault="009B1D14">
      <w:pPr>
        <w:pStyle w:val="Body"/>
      </w:pPr>
    </w:p>
    <w:p w:rsidR="009B1D14" w:rsidRDefault="007A5DC8">
      <w:pPr>
        <w:pStyle w:val="Body"/>
      </w:pPr>
      <w:r>
        <w:rPr>
          <w:lang w:val="en-US"/>
        </w:rPr>
        <w:t xml:space="preserve">In traditional concept, living at home means living in a physical boundary defines </w:t>
      </w:r>
      <w:r>
        <w:rPr>
          <w:lang w:val="en-US"/>
        </w:rPr>
        <w:t>a flat area, i.e</w:t>
      </w:r>
      <w:ins w:id="12" w:author="Yanki Lee" w:date="2017-05-26T18:10:00Z">
        <w:r>
          <w:t>.</w:t>
        </w:r>
      </w:ins>
      <w:r>
        <w:rPr>
          <w:lang w:val="en-US"/>
        </w:rPr>
        <w:t xml:space="preserve"> flat, department, house, etc. However, this concept may not exist in the present generation or even in the future.  It is specifically crucial issue in urban situations like Hong Kong, which is ranked as the top 10 of global highest housi</w:t>
      </w:r>
      <w:r>
        <w:rPr>
          <w:lang w:val="en-US"/>
        </w:rPr>
        <w:t>ng price.  With high housing price and tiny space, different living patterns exist, no matter interior or exterior environment.  Apart from the conventional living flat, other living models arise in the city, for instance, subdivided unit, cage home, movab</w:t>
      </w:r>
      <w:r>
        <w:rPr>
          <w:lang w:val="en-US"/>
        </w:rPr>
        <w:t>le living (park/street/24-hour shop/underpass), and self-built living.  Various accommodating models show a varieties of living, it shows home can be different meanings, for instance, street or public space can be one part of your home, maybe street-home c</w:t>
      </w:r>
      <w:r>
        <w:rPr>
          <w:lang w:val="en-US"/>
        </w:rPr>
        <w:t xml:space="preserve">an be one of your living choices.  Under different these models, it is vital to study how are they making use of space and resource in the urban area, what are the vernacular ingenuity of living and design in the community.  The definition of </w:t>
      </w:r>
      <w:r>
        <w:t>“</w:t>
      </w:r>
      <w:r>
        <w:rPr>
          <w:lang w:val="de-DE"/>
        </w:rPr>
        <w:t>Home</w:t>
      </w:r>
      <w:r>
        <w:t xml:space="preserve">” </w:t>
      </w:r>
      <w:r>
        <w:rPr>
          <w:lang w:val="en-US"/>
        </w:rPr>
        <w:t>and ho</w:t>
      </w:r>
      <w:r>
        <w:rPr>
          <w:lang w:val="en-US"/>
        </w:rPr>
        <w:t xml:space="preserve">w we can </w:t>
      </w:r>
      <w:r>
        <w:t>“</w:t>
      </w:r>
      <w:r>
        <w:rPr>
          <w:lang w:val="en-US"/>
        </w:rPr>
        <w:t>live on</w:t>
      </w:r>
      <w:r>
        <w:t xml:space="preserve">” </w:t>
      </w:r>
      <w:r>
        <w:rPr>
          <w:lang w:val="en-US"/>
        </w:rPr>
        <w:t>our city has been challenged in this project with self-built community.</w:t>
      </w:r>
    </w:p>
    <w:p w:rsidR="009B1D14" w:rsidRDefault="009B1D14">
      <w:pPr>
        <w:pStyle w:val="Body"/>
      </w:pPr>
    </w:p>
    <w:p w:rsidR="009B1D14" w:rsidRDefault="007A5DC8">
      <w:pPr>
        <w:pStyle w:val="Body"/>
        <w:rPr>
          <w:rStyle w:val="None"/>
          <w:i/>
          <w:iCs/>
        </w:rPr>
      </w:pPr>
      <w:r>
        <w:rPr>
          <w:rStyle w:val="None"/>
          <w:i/>
          <w:iCs/>
          <w:lang w:val="en-US"/>
        </w:rPr>
        <w:t>"We make our homes ...we build the intimate shell of our lives by the organization and furnishing of the space in which we live. How we function as persons is linke</w:t>
      </w:r>
      <w:r>
        <w:rPr>
          <w:rStyle w:val="None"/>
          <w:i/>
          <w:iCs/>
          <w:lang w:val="en-US"/>
        </w:rPr>
        <w:t xml:space="preserve">d to how we make ourselves at home... Inescapably, humans are homemakers." </w:t>
      </w:r>
    </w:p>
    <w:p w:rsidR="009B1D14" w:rsidRDefault="007A5DC8">
      <w:pPr>
        <w:pStyle w:val="Body"/>
        <w:rPr>
          <w:ins w:id="13" w:author="Yanki Lee" w:date="2017-05-26T18:15:00Z"/>
        </w:rPr>
      </w:pPr>
      <w:r>
        <w:rPr>
          <w:lang w:val="en-US"/>
        </w:rPr>
        <w:t>Abbarno, G.J.M, 1999. The Ethics of Homelessness: Philosophical Perspective</w:t>
      </w:r>
    </w:p>
    <w:p w:rsidR="009B1D14" w:rsidRDefault="009B1D14">
      <w:pPr>
        <w:pStyle w:val="Body"/>
      </w:pPr>
    </w:p>
    <w:p w:rsidR="009B1D14" w:rsidRDefault="007A5DC8">
      <w:pPr>
        <w:pStyle w:val="Body"/>
        <w:rPr>
          <w:rStyle w:val="None"/>
          <w:b/>
          <w:bCs/>
        </w:rPr>
      </w:pPr>
      <w:r>
        <w:rPr>
          <w:rStyle w:val="None"/>
          <w:b/>
          <w:bCs/>
          <w:lang w:val="en-US"/>
        </w:rPr>
        <w:t>How:</w:t>
      </w:r>
    </w:p>
    <w:p w:rsidR="009B1D14" w:rsidRDefault="007A5DC8">
      <w:pPr>
        <w:pStyle w:val="Body"/>
      </w:pPr>
      <w:r>
        <w:rPr>
          <w:lang w:val="en-US"/>
        </w:rPr>
        <w:t>The street-home, especially the mattress area, is the most private area of a self-builder, while g</w:t>
      </w:r>
      <w:r>
        <w:rPr>
          <w:lang w:val="en-US"/>
        </w:rPr>
        <w:t xml:space="preserve">athering space for eating and chatting, cooking space, outdoor storage space, planting space and sleeping space are the five essential share spaces for street living.  The self-built community shows the practice of street living and demonstrates the </w:t>
      </w:r>
      <w:r>
        <w:t>“</w:t>
      </w:r>
      <w:r>
        <w:rPr>
          <w:lang w:val="en-US"/>
        </w:rPr>
        <w:t>living on</w:t>
      </w:r>
      <w:r>
        <w:t xml:space="preserve">” </w:t>
      </w:r>
      <w:r>
        <w:rPr>
          <w:lang w:val="en-US"/>
        </w:rPr>
        <w:t xml:space="preserve">mode of informal/temporary uses of space in permanent urban infrastructure.  </w:t>
      </w:r>
    </w:p>
    <w:p w:rsidR="009B1D14" w:rsidRDefault="009B1D14">
      <w:pPr>
        <w:pStyle w:val="Body"/>
      </w:pPr>
    </w:p>
    <w:p w:rsidR="009B1D14" w:rsidRDefault="007A5DC8">
      <w:pPr>
        <w:pStyle w:val="Body"/>
      </w:pPr>
      <w:r>
        <w:rPr>
          <w:lang w:val="en-US"/>
        </w:rPr>
        <w:t>Self-built structure is an urban temporary and informal structure or light infrastructure.  Except the self-built homes, different types of temporary and informal str</w:t>
      </w:r>
      <w:r>
        <w:rPr>
          <w:lang w:val="en-US"/>
        </w:rPr>
        <w:t>uctures exit in the area nearby, for instance, self-constructed market, daytime offices for construction workers, movable storage space, movable hawker stall, etc.  These temporary and informal structures are related to material, time and function factors.</w:t>
      </w:r>
      <w:r>
        <w:rPr>
          <w:lang w:val="en-US"/>
        </w:rPr>
        <w:t xml:space="preserve">  It is a new form of home with organic movement while an invisible negotiation of space happens between different self-builders.  </w:t>
      </w:r>
    </w:p>
    <w:p w:rsidR="009B1D14" w:rsidRDefault="009B1D14">
      <w:pPr>
        <w:pStyle w:val="Body"/>
      </w:pPr>
    </w:p>
    <w:p w:rsidR="009B1D14" w:rsidRDefault="007A5DC8">
      <w:pPr>
        <w:pStyle w:val="Body"/>
      </w:pPr>
      <w:r>
        <w:rPr>
          <w:lang w:val="en-US"/>
        </w:rPr>
        <w:t>Time and material would be the elements to represent its temporariness and informality, street-homes and self-builders chan</w:t>
      </w:r>
      <w:r>
        <w:rPr>
          <w:lang w:val="en-US"/>
        </w:rPr>
        <w:t>ge over time in the same location, apart from the permanent flyover infrastructure, other structures show the state of temporariness and informality, even the market block is named as temporary market.</w:t>
      </w:r>
    </w:p>
    <w:p w:rsidR="009B1D14" w:rsidRDefault="009B1D14">
      <w:pPr>
        <w:pStyle w:val="Body"/>
      </w:pPr>
    </w:p>
    <w:p w:rsidR="009B1D14" w:rsidRDefault="009B1D14">
      <w:pPr>
        <w:pStyle w:val="Body"/>
      </w:pPr>
    </w:p>
    <w:p w:rsidR="009B1D14" w:rsidRDefault="007A5DC8">
      <w:pPr>
        <w:pStyle w:val="Body"/>
        <w:rPr>
          <w:ins w:id="14" w:author="Yanki Lee" w:date="2017-05-26T18:13:00Z"/>
          <w:rStyle w:val="None"/>
          <w:b/>
          <w:bCs/>
        </w:rPr>
      </w:pPr>
      <w:r>
        <w:rPr>
          <w:rStyle w:val="None"/>
          <w:b/>
          <w:bCs/>
          <w:lang w:val="en-US"/>
        </w:rPr>
        <w:t xml:space="preserve">Acknowledgment </w:t>
      </w:r>
    </w:p>
    <w:p w:rsidR="009B1D14" w:rsidRDefault="007A5DC8">
      <w:pPr>
        <w:pStyle w:val="Body"/>
      </w:pPr>
      <w:r>
        <w:rPr>
          <w:lang w:val="en-US"/>
        </w:rPr>
        <w:t>I would like to thank all the self-b</w:t>
      </w:r>
      <w:r>
        <w:rPr>
          <w:lang w:val="en-US"/>
        </w:rPr>
        <w:t>uilders I met during my study.  Their lives were the inspiration of this book. Their living patterns, which I had analysed, formed the structure of the book. Through making this book, we hope to capture and share their tacit knowledge and inspire more citi</w:t>
      </w:r>
      <w:r>
        <w:rPr>
          <w:lang w:val="en-US"/>
        </w:rPr>
        <w:t xml:space="preserve">zens to think about the new possibilities with our streets and outdoor spaces. </w:t>
      </w:r>
    </w:p>
    <w:p w:rsidR="009B1D14" w:rsidRDefault="009B1D14">
      <w:pPr>
        <w:pStyle w:val="Body"/>
      </w:pPr>
    </w:p>
    <w:p w:rsidR="009B1D14" w:rsidRDefault="007A5DC8">
      <w:pPr>
        <w:pStyle w:val="Body"/>
      </w:pPr>
      <w:r>
        <w:rPr>
          <w:lang w:val="en-US"/>
        </w:rPr>
        <w:t>I also would like to thank all the contributors of this book including Will</w:t>
      </w:r>
      <w:del w:id="15" w:author="William Davis" w:date="2017-05-29T20:37:00Z">
        <w:r>
          <w:rPr>
            <w:lang w:val="it-IT"/>
          </w:rPr>
          <w:delText>iam</w:delText>
        </w:r>
      </w:del>
      <w:r>
        <w:rPr>
          <w:lang w:val="en-US"/>
        </w:rPr>
        <w:t xml:space="preserve"> Davis and Dr Liesbeth Huybrechts for their articles to unfold the issue that I am investigating </w:t>
      </w:r>
      <w:r>
        <w:rPr>
          <w:lang w:val="en-US"/>
        </w:rPr>
        <w:t>into different directions. Appreciation also went to Professor Wong Hung for letting us to interview him. Making this book will not be possible without the support from HKDI DESIS Lab</w:t>
      </w:r>
      <w:r>
        <w:t>’</w:t>
      </w:r>
      <w:r>
        <w:rPr>
          <w:lang w:val="en-US"/>
        </w:rPr>
        <w:t>s Graduate Trainee Programme and Design Trust Seed Project Fund. Finally</w:t>
      </w:r>
      <w:r>
        <w:rPr>
          <w:lang w:val="en-US"/>
        </w:rPr>
        <w:t>, special thank should go to my co-editors: Sara Wong was my tutor during my study on Landscape Architecture and also the time when I started this investigation.  Dr Yanki Lee and HKDI DESIS Lab team including Albert Tsang who mentored me throughout my 2 y</w:t>
      </w:r>
      <w:r>
        <w:rPr>
          <w:lang w:val="en-US"/>
        </w:rPr>
        <w:t xml:space="preserve">ears as the graduate trainee on social design. </w:t>
      </w:r>
    </w:p>
    <w:p w:rsidR="009B1D14" w:rsidRDefault="009B1D14">
      <w:pPr>
        <w:pStyle w:val="Body"/>
      </w:pPr>
    </w:p>
    <w:p w:rsidR="009B1D14" w:rsidRDefault="007A5DC8">
      <w:pPr>
        <w:pStyle w:val="Body"/>
        <w:sectPr w:rsidR="009B1D14">
          <w:headerReference w:type="default" r:id="rId10"/>
          <w:footerReference w:type="default" r:id="rId11"/>
          <w:pgSz w:w="11900" w:h="16840"/>
          <w:pgMar w:top="1985" w:right="1560" w:bottom="426" w:left="2720" w:header="708" w:footer="708" w:gutter="0"/>
          <w:cols w:space="720"/>
        </w:sectPr>
      </w:pPr>
      <w:r>
        <w:rPr>
          <w:rStyle w:val="None"/>
          <w:i/>
          <w:iCs/>
          <w:lang w:val="en-US"/>
        </w:rPr>
        <w:t>Louise Wong graduated</w:t>
      </w:r>
      <w:r>
        <w:rPr>
          <w:rStyle w:val="None"/>
          <w:i/>
          <w:iCs/>
          <w:lang w:val="en-US"/>
        </w:rPr>
        <w:t xml:space="preserve"> from Hong Kong Design Institute (HKDI) and Birmingham City University on Landscape Architecture. She was also selected to be one of the graduate trainees of the HKDI DESIS Lab for Social Design Research before she moved to Denmark to work at the Bjarke In</w:t>
      </w:r>
      <w:r>
        <w:rPr>
          <w:rStyle w:val="None"/>
          <w:i/>
          <w:iCs/>
          <w:lang w:val="en-US"/>
        </w:rPr>
        <w:t>gels Group (BIG) since spring 2017.</w:t>
      </w:r>
      <w:del w:id="16" w:author="Yanki Lee" w:date="2017-05-26T18:44:00Z">
        <w:r>
          <w:rPr>
            <w:rStyle w:val="None"/>
            <w:i/>
            <w:iCs/>
          </w:rPr>
          <w:delText xml:space="preserve"> </w:delText>
        </w:r>
      </w:del>
    </w:p>
    <w:p w:rsidR="009B1D14" w:rsidRDefault="007A5DC8">
      <w:pPr>
        <w:pStyle w:val="Heading"/>
      </w:pPr>
      <w:del w:id="17" w:author="Yanki Lee" w:date="2017-05-26T18:44:00Z">
        <w:r>
          <w:br w:type="page"/>
        </w:r>
      </w:del>
    </w:p>
    <w:p w:rsidR="009B1D14" w:rsidRDefault="007A5DC8">
      <w:pPr>
        <w:pStyle w:val="Heading"/>
      </w:pPr>
      <w:bookmarkStart w:id="18" w:name="_Toc1"/>
      <w:r>
        <w:rPr>
          <w:lang w:val="en-US"/>
        </w:rPr>
        <w:t>01// What is a Self-Built Community?  _ Will</w:t>
      </w:r>
      <w:del w:id="19" w:author="William Davis" w:date="2017-05-29T20:37:00Z">
        <w:r>
          <w:rPr>
            <w:lang w:val="it-IT"/>
          </w:rPr>
          <w:delText>iam</w:delText>
        </w:r>
      </w:del>
      <w:r>
        <w:t xml:space="preserve"> Davis</w:t>
      </w:r>
      <w:bookmarkEnd w:id="18"/>
    </w:p>
    <w:p w:rsidR="009B1D14" w:rsidRDefault="009B1D14">
      <w:pPr>
        <w:pStyle w:val="Body"/>
      </w:pPr>
    </w:p>
    <w:p w:rsidR="009B1D14" w:rsidRDefault="007A5DC8">
      <w:pPr>
        <w:pStyle w:val="Body"/>
      </w:pPr>
      <w:r>
        <w:rPr>
          <w:lang w:val="en-US"/>
        </w:rPr>
        <w:t>This book is about the phenomena of creating, building and maintaining self-built communities in Hong Kong. We</w:t>
      </w:r>
      <w:ins w:id="20" w:author="Yanki Lee" w:date="2017-05-26T16:59:00Z">
        <w:r>
          <w:rPr>
            <w:lang w:val="en-US"/>
          </w:rPr>
          <w:t xml:space="preserve">, a group of design researchers, </w:t>
        </w:r>
      </w:ins>
      <w:r>
        <w:rPr>
          <w:lang w:val="en-US"/>
        </w:rPr>
        <w:t>are interested in e</w:t>
      </w:r>
      <w:r>
        <w:rPr>
          <w:lang w:val="en-US"/>
        </w:rPr>
        <w:t xml:space="preserve">xpanding current understandings of the </w:t>
      </w:r>
      <w:r>
        <w:t>“</w:t>
      </w:r>
      <w:r>
        <w:rPr>
          <w:lang w:val="en-US"/>
        </w:rPr>
        <w:t>self-built</w:t>
      </w:r>
      <w:r>
        <w:t xml:space="preserve">” </w:t>
      </w:r>
      <w:r>
        <w:rPr>
          <w:lang w:val="en-US"/>
        </w:rPr>
        <w:t>phenomena; urban informality, floating communities</w:t>
      </w:r>
      <w:del w:id="21" w:author="Claire Quinn" w:date="2017-05-23T15:40:00Z">
        <w:r>
          <w:delText>,</w:delText>
        </w:r>
      </w:del>
      <w:r>
        <w:rPr>
          <w:lang w:val="en-US"/>
        </w:rPr>
        <w:t xml:space="preserve"> and popular architecture</w:t>
      </w:r>
      <w:ins w:id="22" w:author="Claire Quinn" w:date="2017-05-23T15:40:00Z">
        <w:r>
          <w:t>.</w:t>
        </w:r>
      </w:ins>
      <w:del w:id="23" w:author="Claire Quinn" w:date="2017-05-23T15:40:00Z">
        <w:r>
          <w:delText>,</w:delText>
        </w:r>
      </w:del>
      <w:r>
        <w:t xml:space="preserve"> </w:t>
      </w:r>
      <w:ins w:id="24" w:author="Claire Quinn" w:date="2017-05-23T15:40:00Z">
        <w:r>
          <w:t>T</w:t>
        </w:r>
      </w:ins>
      <w:del w:id="25" w:author="Claire Quinn" w:date="2017-05-23T15:40:00Z">
        <w:r>
          <w:delText>t</w:delText>
        </w:r>
      </w:del>
      <w:r>
        <w:rPr>
          <w:lang w:val="en-US"/>
        </w:rPr>
        <w:t xml:space="preserve">hereby breaking down the assumptions associated with </w:t>
      </w:r>
      <w:r>
        <w:t>‘</w:t>
      </w:r>
      <w:r>
        <w:rPr>
          <w:lang w:val="en-US"/>
        </w:rPr>
        <w:t>homelessness.</w:t>
      </w:r>
      <w:r>
        <w:t xml:space="preserve">’ </w:t>
      </w:r>
      <w:r>
        <w:rPr>
          <w:rStyle w:val="None"/>
          <w:color w:val="548DD4"/>
          <w:u w:color="548DD4"/>
          <w:lang w:val="en-US"/>
        </w:rPr>
        <w:t xml:space="preserve">Along the way we </w:t>
      </w:r>
      <w:ins w:id="26" w:author="Claire Quinn" w:date="2017-05-23T16:08:00Z">
        <w:del w:id="27" w:author="Yanki Lee" w:date="2017-05-26T16:59:00Z">
          <w:r>
            <w:rPr>
              <w:rStyle w:val="None"/>
              <w:color w:val="548DD4"/>
              <w:u w:color="548DD4"/>
              <w:lang w:val="en-US"/>
            </w:rPr>
            <w:delText xml:space="preserve"> who ?</w:delText>
          </w:r>
        </w:del>
      </w:ins>
      <w:r>
        <w:rPr>
          <w:rStyle w:val="None"/>
          <w:color w:val="548DD4"/>
          <w:u w:color="548DD4"/>
          <w:lang w:val="en-US"/>
        </w:rPr>
        <w:t xml:space="preserve">play victim to the same categories applied to these social groups that describe how society has </w:t>
      </w:r>
      <w:del w:id="28" w:author="Yanki Lee" w:date="2017-05-26T16:59:00Z">
        <w:r>
          <w:rPr>
            <w:rStyle w:val="None"/>
            <w:color w:val="548DD4"/>
            <w:u w:color="548DD4"/>
            <w:lang w:val="nl-NL"/>
          </w:rPr>
          <w:delText>labelled</w:delText>
        </w:r>
      </w:del>
      <w:ins w:id="29" w:author="Yanki Lee" w:date="2017-05-26T16:59:00Z">
        <w:r>
          <w:rPr>
            <w:rStyle w:val="None"/>
            <w:color w:val="548DD4"/>
            <w:u w:color="548DD4"/>
          </w:rPr>
          <w:t>labeled</w:t>
        </w:r>
      </w:ins>
      <w:r>
        <w:rPr>
          <w:rStyle w:val="None"/>
          <w:color w:val="548DD4"/>
          <w:u w:color="548DD4"/>
          <w:lang w:val="en-US"/>
        </w:rPr>
        <w:t xml:space="preserve"> them as </w:t>
      </w:r>
      <w:ins w:id="30" w:author="Yanki Lee" w:date="2017-05-26T17:01:00Z">
        <w:r>
          <w:rPr>
            <w:rStyle w:val="None"/>
            <w:color w:val="548DD4"/>
            <w:u w:color="548DD4"/>
          </w:rPr>
          <w:t>“</w:t>
        </w:r>
      </w:ins>
      <w:r>
        <w:rPr>
          <w:rStyle w:val="None"/>
          <w:color w:val="548DD4"/>
          <w:u w:color="548DD4"/>
          <w:lang w:val="en-US"/>
        </w:rPr>
        <w:t>undesirable</w:t>
      </w:r>
      <w:ins w:id="31" w:author="Claire Quinn" w:date="2017-05-23T16:13:00Z">
        <w:r>
          <w:rPr>
            <w:rStyle w:val="None"/>
            <w:color w:val="548DD4"/>
            <w:u w:color="548DD4"/>
          </w:rPr>
          <w:t xml:space="preserve"> </w:t>
        </w:r>
        <w:del w:id="32" w:author="Yanki Lee" w:date="2017-05-26T17:00:00Z">
          <w:r>
            <w:rPr>
              <w:rStyle w:val="None"/>
              <w:color w:val="548DD4"/>
              <w:u w:color="548DD4"/>
            </w:rPr>
            <w:delText>-</w:delText>
          </w:r>
        </w:del>
      </w:ins>
      <w:del w:id="33" w:author="Yanki Lee" w:date="2017-05-26T17:00:00Z">
        <w:r>
          <w:rPr>
            <w:rStyle w:val="None"/>
            <w:color w:val="548DD4"/>
            <w:u w:color="548DD4"/>
          </w:rPr>
          <w:delText xml:space="preserve">: </w:delText>
        </w:r>
      </w:del>
      <w:ins w:id="34" w:author="Claire Quinn" w:date="2017-05-23T16:09:00Z">
        <w:del w:id="35" w:author="Yanki Lee" w:date="2017-05-26T17:00:00Z">
          <w:r>
            <w:rPr>
              <w:rStyle w:val="None"/>
              <w:color w:val="548DD4"/>
              <w:u w:color="548DD4"/>
              <w:lang w:val="en-US"/>
            </w:rPr>
            <w:delText xml:space="preserve"> this needs rewording. </w:delText>
          </w:r>
        </w:del>
      </w:ins>
      <w:del w:id="36" w:author="Yanki Lee" w:date="2017-05-26T17:00:00Z">
        <w:r>
          <w:rPr>
            <w:rStyle w:val="None"/>
            <w:color w:val="548DD4"/>
            <w:u w:color="548DD4"/>
          </w:rPr>
          <w:delText>“</w:delText>
        </w:r>
      </w:del>
      <w:r>
        <w:rPr>
          <w:rStyle w:val="None"/>
          <w:color w:val="548DD4"/>
          <w:u w:color="548DD4"/>
          <w:lang w:val="en-US"/>
        </w:rPr>
        <w:t>homeless,</w:t>
      </w:r>
      <w:r>
        <w:rPr>
          <w:rStyle w:val="None"/>
          <w:color w:val="548DD4"/>
          <w:u w:color="548DD4"/>
        </w:rPr>
        <w:t xml:space="preserve">” </w:t>
      </w:r>
      <w:r>
        <w:rPr>
          <w:rStyle w:val="None"/>
          <w:color w:val="548DD4"/>
          <w:u w:color="548DD4"/>
          <w:lang w:val="en-US"/>
        </w:rPr>
        <w:t xml:space="preserve">for those that live outside of the traditional property market; </w:t>
      </w:r>
      <w:r>
        <w:rPr>
          <w:rStyle w:val="None"/>
          <w:color w:val="548DD4"/>
          <w:u w:color="548DD4"/>
        </w:rPr>
        <w:t>“</w:t>
      </w:r>
      <w:r>
        <w:rPr>
          <w:rStyle w:val="None"/>
          <w:color w:val="548DD4"/>
          <w:u w:color="548DD4"/>
          <w:lang w:val="en-US"/>
        </w:rPr>
        <w:t>slum-dwellings</w:t>
      </w:r>
      <w:r>
        <w:rPr>
          <w:rStyle w:val="None"/>
          <w:color w:val="548DD4"/>
          <w:u w:color="548DD4"/>
        </w:rPr>
        <w:t>” or “</w:t>
      </w:r>
      <w:r>
        <w:rPr>
          <w:rStyle w:val="None"/>
          <w:color w:val="548DD4"/>
          <w:u w:color="548DD4"/>
          <w:lang w:val="en-US"/>
        </w:rPr>
        <w:t>shanty towns</w:t>
      </w:r>
      <w:r>
        <w:rPr>
          <w:rStyle w:val="None"/>
          <w:color w:val="548DD4"/>
          <w:u w:color="548DD4"/>
        </w:rPr>
        <w:t xml:space="preserve">” </w:t>
      </w:r>
      <w:r>
        <w:rPr>
          <w:lang w:val="en-US"/>
        </w:rPr>
        <w:t xml:space="preserve">that describe dwellings that do not meet the standards set by a capitalist modernity. These social, urban categories are detrimental to the dignity of residents that find themselves </w:t>
      </w:r>
      <w:del w:id="37" w:author="Yanki Lee" w:date="2017-05-26T17:01:00Z">
        <w:r>
          <w:rPr>
            <w:lang w:val="nl-NL"/>
          </w:rPr>
          <w:delText>labelled</w:delText>
        </w:r>
      </w:del>
      <w:ins w:id="38" w:author="Yanki Lee" w:date="2017-05-26T17:01:00Z">
        <w:r>
          <w:t>labeled</w:t>
        </w:r>
      </w:ins>
      <w:r>
        <w:rPr>
          <w:lang w:val="en-US"/>
        </w:rPr>
        <w:t xml:space="preserve"> as such, and serve to entrench their positio</w:t>
      </w:r>
      <w:r>
        <w:rPr>
          <w:lang w:val="en-US"/>
        </w:rPr>
        <w:t>n in society</w:t>
      </w:r>
      <w:r>
        <w:t>’</w:t>
      </w:r>
      <w:r>
        <w:rPr>
          <w:lang w:val="en-US"/>
        </w:rPr>
        <w:t xml:space="preserve">s eyes as a problem groups to be dealt with. </w:t>
      </w:r>
      <w:ins w:id="39" w:author="Claire Quinn" w:date="2017-05-23T16:17:00Z">
        <w:r>
          <w:rPr>
            <w:lang w:val="en-US"/>
          </w:rPr>
          <w:t>Hopefully t</w:t>
        </w:r>
      </w:ins>
      <w:del w:id="40" w:author="Claire Quinn" w:date="2017-05-23T16:17:00Z">
        <w:r>
          <w:delText>T</w:delText>
        </w:r>
      </w:del>
      <w:r>
        <w:rPr>
          <w:lang w:val="en-US"/>
        </w:rPr>
        <w:t xml:space="preserve">his book </w:t>
      </w:r>
      <w:del w:id="41" w:author="Claire Quinn" w:date="2017-05-23T16:17:00Z">
        <w:r>
          <w:rPr>
            <w:lang w:val="en-US"/>
          </w:rPr>
          <w:delText xml:space="preserve">is for anybody </w:delText>
        </w:r>
      </w:del>
      <w:ins w:id="42" w:author="Claire Quinn" w:date="2017-05-23T16:17:00Z">
        <w:r>
          <w:rPr>
            <w:lang w:val="en-US"/>
          </w:rPr>
          <w:t>can deliver new perspectives on</w:t>
        </w:r>
      </w:ins>
      <w:del w:id="43" w:author="Claire Quinn" w:date="2017-05-23T16:15:00Z">
        <w:r>
          <w:rPr>
            <w:lang w:val="en-US"/>
          </w:rPr>
          <w:delText xml:space="preserve">who is interested in </w:delText>
        </w:r>
      </w:del>
      <w:ins w:id="44" w:author="Claire Quinn" w:date="2017-05-23T16:16:00Z">
        <w:r>
          <w:t xml:space="preserve"> </w:t>
        </w:r>
      </w:ins>
      <w:r>
        <w:rPr>
          <w:lang w:val="en-US"/>
        </w:rPr>
        <w:t>how design</w:t>
      </w:r>
      <w:del w:id="45" w:author="Claire Quinn" w:date="2017-05-23T16:20:00Z">
        <w:r>
          <w:rPr>
            <w:lang w:val="en-US"/>
          </w:rPr>
          <w:delText xml:space="preserve"> can</w:delText>
        </w:r>
      </w:del>
      <w:ins w:id="46" w:author="Claire Quinn" w:date="2017-05-23T16:16:00Z">
        <w:r>
          <w:t xml:space="preserve"> </w:t>
        </w:r>
      </w:ins>
      <w:ins w:id="47" w:author="Yanki Lee" w:date="2017-05-26T17:04:00Z">
        <w:r>
          <w:rPr>
            <w:lang w:val="en-US"/>
          </w:rPr>
          <w:t xml:space="preserve">can </w:t>
        </w:r>
      </w:ins>
      <w:del w:id="48" w:author="Claire Quinn" w:date="2017-05-23T16:16:00Z">
        <w:r>
          <w:rPr>
            <w:lang w:val="en-US"/>
          </w:rPr>
          <w:delText xml:space="preserve">, rather than being a tool for projecting futures, </w:delText>
        </w:r>
      </w:del>
      <w:ins w:id="49" w:author="Claire Quinn" w:date="2017-05-23T16:17:00Z">
        <w:r>
          <w:rPr>
            <w:lang w:val="en-US"/>
          </w:rPr>
          <w:t>act</w:t>
        </w:r>
        <w:del w:id="50" w:author="Yanki Lee" w:date="2017-05-26T17:04:00Z">
          <w:r>
            <w:delText>s</w:delText>
          </w:r>
        </w:del>
        <w:r>
          <w:rPr>
            <w:lang w:val="en-US"/>
          </w:rPr>
          <w:t xml:space="preserve"> as</w:t>
        </w:r>
      </w:ins>
      <w:del w:id="51" w:author="Claire Quinn" w:date="2017-05-23T16:17:00Z">
        <w:r>
          <w:delText>be</w:delText>
        </w:r>
      </w:del>
      <w:r>
        <w:rPr>
          <w:lang w:val="en-US"/>
        </w:rPr>
        <w:t xml:space="preserve"> a framework to understand the</w:t>
      </w:r>
      <w:r>
        <w:rPr>
          <w:lang w:val="en-US"/>
        </w:rPr>
        <w:t xml:space="preserve"> mechanics of a multi-faceted</w:t>
      </w:r>
      <w:ins w:id="52" w:author="Claire Quinn" w:date="2017-05-23T16:18:00Z">
        <w:r>
          <w:rPr>
            <w:lang w:val="en-US"/>
          </w:rPr>
          <w:t xml:space="preserve"> and</w:t>
        </w:r>
      </w:ins>
      <w:del w:id="53" w:author="Claire Quinn" w:date="2017-05-23T16:18:00Z">
        <w:r>
          <w:delText>,</w:delText>
        </w:r>
      </w:del>
      <w:r>
        <w:rPr>
          <w:lang w:val="it-IT"/>
        </w:rPr>
        <w:t xml:space="preserve"> complex society</w:t>
      </w:r>
      <w:ins w:id="54" w:author="Claire Quinn" w:date="2017-05-23T16:15:00Z">
        <w:r>
          <w:t xml:space="preserve">, </w:t>
        </w:r>
      </w:ins>
      <w:del w:id="55" w:author="Claire Quinn" w:date="2017-05-23T16:21:00Z">
        <w:r>
          <w:rPr>
            <w:lang w:val="en-US"/>
          </w:rPr>
          <w:delText>—</w:delText>
        </w:r>
      </w:del>
      <w:ins w:id="56" w:author="Claire Quinn" w:date="2017-05-23T16:23:00Z">
        <w:r>
          <w:rPr>
            <w:lang w:val="it-IT"/>
          </w:rPr>
          <w:t>A society</w:t>
        </w:r>
      </w:ins>
      <w:del w:id="57" w:author="Claire Quinn" w:date="2017-05-23T16:21:00Z">
        <w:r>
          <w:rPr>
            <w:lang w:val="it-IT"/>
          </w:rPr>
          <w:delText>one</w:delText>
        </w:r>
      </w:del>
      <w:r>
        <w:rPr>
          <w:lang w:val="en-US"/>
        </w:rPr>
        <w:t xml:space="preserve"> that</w:t>
      </w:r>
      <w:del w:id="58" w:author="Claire Quinn" w:date="2017-05-23T16:21:00Z">
        <w:r>
          <w:rPr>
            <w:lang w:val="en-US"/>
          </w:rPr>
          <w:delText xml:space="preserve"> does not</w:delText>
        </w:r>
      </w:del>
      <w:r>
        <w:rPr>
          <w:lang w:val="en-US"/>
        </w:rPr>
        <w:t xml:space="preserve"> often </w:t>
      </w:r>
      <w:ins w:id="59" w:author="Claire Quinn" w:date="2017-05-23T16:21:00Z">
        <w:r>
          <w:rPr>
            <w:lang w:val="en-US"/>
          </w:rPr>
          <w:t xml:space="preserve">fails to acknowledge the </w:t>
        </w:r>
      </w:ins>
      <w:del w:id="60" w:author="Claire Quinn" w:date="2017-05-23T16:22:00Z">
        <w:r>
          <w:rPr>
            <w:lang w:val="en-US"/>
          </w:rPr>
          <w:delText xml:space="preserve">give credence to the </w:delText>
        </w:r>
      </w:del>
      <w:r>
        <w:rPr>
          <w:lang w:val="en-US"/>
        </w:rPr>
        <w:t>design ingenuity of its citizens.</w:t>
      </w:r>
    </w:p>
    <w:p w:rsidR="009B1D14" w:rsidRDefault="009B1D14">
      <w:pPr>
        <w:pStyle w:val="Body"/>
      </w:pPr>
    </w:p>
    <w:p w:rsidR="009B1D14" w:rsidRDefault="007A5DC8">
      <w:pPr>
        <w:pStyle w:val="Body"/>
      </w:pPr>
      <w:r>
        <w:rPr>
          <w:lang w:val="en-US"/>
        </w:rPr>
        <w:t xml:space="preserve">According to UN-Habitat, </w:t>
      </w:r>
      <w:r>
        <w:t xml:space="preserve">“slums” </w:t>
      </w:r>
      <w:r>
        <w:rPr>
          <w:lang w:val="en-US"/>
        </w:rPr>
        <w:t xml:space="preserve">make up for 33% of the urban population in the </w:t>
      </w:r>
      <w:r>
        <w:rPr>
          <w:lang w:val="en-US"/>
        </w:rPr>
        <w:t>developing world</w:t>
      </w:r>
      <w:del w:id="61" w:author="Yanki Lee" w:date="2017-05-26T17:05:00Z">
        <w:r>
          <w:delText>.</w:delText>
        </w:r>
      </w:del>
      <w:r>
        <w:rPr>
          <w:rStyle w:val="None"/>
          <w:vertAlign w:val="superscript"/>
        </w:rPr>
        <w:footnoteReference w:id="2"/>
      </w:r>
      <w:ins w:id="62" w:author="Yanki Lee" w:date="2017-05-26T17:05:00Z">
        <w:r>
          <w:t xml:space="preserve">. </w:t>
        </w:r>
      </w:ins>
      <w:del w:id="63" w:author="Claire Quinn" w:date="2017-05-24T11:19:00Z">
        <w:r>
          <w:rPr>
            <w:rStyle w:val="None"/>
            <w:vertAlign w:val="superscript"/>
            <w:lang w:val="de-DE"/>
          </w:rPr>
          <w:delText xml:space="preserve"> Such</w:delText>
        </w:r>
      </w:del>
      <w:r>
        <w:rPr>
          <w:rStyle w:val="None"/>
          <w:vertAlign w:val="superscript"/>
        </w:rPr>
        <w:t xml:space="preserve"> </w:t>
      </w:r>
      <w:ins w:id="64" w:author="Claire Quinn" w:date="2017-05-24T11:19:00Z">
        <w:r>
          <w:rPr>
            <w:lang w:val="en-US"/>
          </w:rPr>
          <w:t xml:space="preserve">People living in these </w:t>
        </w:r>
      </w:ins>
      <w:r>
        <w:rPr>
          <w:lang w:val="en-US"/>
        </w:rPr>
        <w:t>communities</w:t>
      </w:r>
      <w:ins w:id="65" w:author="Claire Quinn" w:date="2017-05-24T11:05:00Z">
        <w:r>
          <w:rPr>
            <w:lang w:val="en-US"/>
          </w:rPr>
          <w:t xml:space="preserve"> across the world</w:t>
        </w:r>
      </w:ins>
      <w:r>
        <w:rPr>
          <w:lang w:val="en-US"/>
        </w:rPr>
        <w:t xml:space="preserve"> share various attributes</w:t>
      </w:r>
      <w:ins w:id="66" w:author="Claire Quinn" w:date="2017-05-24T11:05:00Z">
        <w:r>
          <w:t xml:space="preserve"> </w:t>
        </w:r>
      </w:ins>
      <w:del w:id="67" w:author="Claire Quinn" w:date="2017-05-24T11:04:00Z">
        <w:r>
          <w:rPr>
            <w:lang w:val="en-US"/>
          </w:rPr>
          <w:delText xml:space="preserve"> in different parts of the world, </w:delText>
        </w:r>
      </w:del>
      <w:r>
        <w:rPr>
          <w:lang w:val="en-US"/>
        </w:rPr>
        <w:t>whil</w:t>
      </w:r>
      <w:ins w:id="68" w:author="Claire Quinn" w:date="2017-05-24T11:05:00Z">
        <w:r>
          <w:t>st</w:t>
        </w:r>
      </w:ins>
      <w:del w:id="69" w:author="Claire Quinn" w:date="2017-05-24T11:05:00Z">
        <w:r>
          <w:delText>st</w:delText>
        </w:r>
      </w:del>
      <w:r>
        <w:t xml:space="preserve"> </w:t>
      </w:r>
      <w:del w:id="70" w:author="Claire Quinn" w:date="2017-05-24T11:06:00Z">
        <w:r>
          <w:rPr>
            <w:lang w:val="en-US"/>
          </w:rPr>
          <w:delText>accommodating for</w:delText>
        </w:r>
      </w:del>
      <w:ins w:id="71" w:author="Claire Quinn" w:date="2017-05-24T11:06:00Z">
        <w:r>
          <w:rPr>
            <w:lang w:val="en-US"/>
          </w:rPr>
          <w:t>producing</w:t>
        </w:r>
      </w:ins>
      <w:r>
        <w:rPr>
          <w:lang w:val="en-US"/>
        </w:rPr>
        <w:t xml:space="preserve"> highly-specific and idiosyncratic solutions to living in the environment in which they find themselves. Informal, floating communities such as those in this book use ingenious, quick-to-assemble design methods that re-occur in similar situations across th</w:t>
      </w:r>
      <w:r>
        <w:rPr>
          <w:lang w:val="en-US"/>
        </w:rPr>
        <w:t xml:space="preserve">e city—not only by the </w:t>
      </w:r>
      <w:r>
        <w:t>‘</w:t>
      </w:r>
      <w:r>
        <w:rPr>
          <w:lang w:val="en-US"/>
        </w:rPr>
        <w:t>homeless</w:t>
      </w:r>
      <w:r>
        <w:t>’—</w:t>
      </w:r>
      <w:r>
        <w:rPr>
          <w:lang w:val="en-US"/>
        </w:rPr>
        <w:t xml:space="preserve">but as widespread popular design tools. </w:t>
      </w:r>
      <w:ins w:id="72" w:author="Claire Quinn" w:date="2017-05-24T11:07:00Z">
        <w:r>
          <w:rPr>
            <w:lang w:val="en-US"/>
          </w:rPr>
          <w:t>This c</w:t>
        </w:r>
      </w:ins>
      <w:del w:id="73" w:author="Claire Quinn" w:date="2017-05-24T11:07:00Z">
        <w:r>
          <w:delText>C</w:delText>
        </w:r>
      </w:del>
      <w:r>
        <w:rPr>
          <w:lang w:val="en-US"/>
        </w:rPr>
        <w:t xml:space="preserve">ommon ingenuity often goes unnoticed by </w:t>
      </w:r>
      <w:ins w:id="74" w:author="Claire Quinn" w:date="2017-05-24T11:07:00Z">
        <w:r>
          <w:t xml:space="preserve">urban </w:t>
        </w:r>
      </w:ins>
      <w:r>
        <w:rPr>
          <w:lang w:val="en-US"/>
        </w:rPr>
        <w:t xml:space="preserve">design communities </w:t>
      </w:r>
      <w:del w:id="75" w:author="Claire Quinn" w:date="2017-05-24T11:08:00Z">
        <w:r>
          <w:rPr>
            <w:lang w:val="fr-FR"/>
          </w:rPr>
          <w:delText xml:space="preserve">in metropoles </w:delText>
        </w:r>
      </w:del>
      <w:r>
        <w:rPr>
          <w:lang w:val="en-US"/>
        </w:rPr>
        <w:t xml:space="preserve">like </w:t>
      </w:r>
      <w:ins w:id="76" w:author="Claire Quinn" w:date="2017-05-24T11:08:00Z">
        <w:r>
          <w:rPr>
            <w:lang w:val="en-US"/>
          </w:rPr>
          <w:t xml:space="preserve">those in </w:t>
        </w:r>
      </w:ins>
      <w:r>
        <w:t>Hong Kong</w:t>
      </w:r>
      <w:ins w:id="77" w:author="Claire Quinn" w:date="2017-05-24T11:08:00Z">
        <w:r>
          <w:t xml:space="preserve">. </w:t>
        </w:r>
      </w:ins>
      <w:del w:id="78" w:author="Claire Quinn" w:date="2017-05-24T11:08:00Z">
        <w:r>
          <w:delText xml:space="preserve">, </w:delText>
        </w:r>
      </w:del>
      <w:ins w:id="79" w:author="Claire Quinn" w:date="2017-05-24T11:08:00Z">
        <w:r>
          <w:t>Y</w:t>
        </w:r>
      </w:ins>
      <w:del w:id="80" w:author="Claire Quinn" w:date="2017-05-24T11:08:00Z">
        <w:r>
          <w:delText>y</w:delText>
        </w:r>
      </w:del>
      <w:r>
        <w:rPr>
          <w:lang w:val="en-US"/>
        </w:rPr>
        <w:t xml:space="preserve">et if </w:t>
      </w:r>
      <w:ins w:id="81" w:author="Claire Quinn" w:date="2017-05-24T11:08:00Z">
        <w:r>
          <w:rPr>
            <w:lang w:val="en-US"/>
          </w:rPr>
          <w:t xml:space="preserve">these designs were </w:t>
        </w:r>
      </w:ins>
      <w:r>
        <w:rPr>
          <w:lang w:val="en-US"/>
        </w:rPr>
        <w:t xml:space="preserve">recognized as </w:t>
      </w:r>
      <w:del w:id="82" w:author="Claire Quinn" w:date="2017-05-24T11:10:00Z">
        <w:r>
          <w:rPr>
            <w:lang w:val="en-US"/>
          </w:rPr>
          <w:delText>the pattern</w:delText>
        </w:r>
      </w:del>
      <w:ins w:id="83" w:author="Claire Quinn" w:date="2017-05-24T11:10:00Z">
        <w:r>
          <w:rPr>
            <w:lang w:val="en-US"/>
          </w:rPr>
          <w:t>a key part</w:t>
        </w:r>
      </w:ins>
      <w:r>
        <w:rPr>
          <w:lang w:val="en-US"/>
        </w:rPr>
        <w:t xml:space="preserve"> of </w:t>
      </w:r>
      <w:ins w:id="84" w:author="Claire Quinn" w:date="2017-05-24T11:10:00Z">
        <w:r>
          <w:rPr>
            <w:lang w:val="en-US"/>
          </w:rPr>
          <w:t>the</w:t>
        </w:r>
        <w:r>
          <w:rPr>
            <w:lang w:val="en-US"/>
          </w:rPr>
          <w:t xml:space="preserve"> cities </w:t>
        </w:r>
      </w:ins>
      <w:r>
        <w:rPr>
          <w:lang w:val="pt-PT"/>
        </w:rPr>
        <w:t>vernacula</w:t>
      </w:r>
      <w:ins w:id="85" w:author="Claire Quinn" w:date="2017-05-24T11:12:00Z">
        <w:r>
          <w:t>r</w:t>
        </w:r>
      </w:ins>
      <w:del w:id="86" w:author="Claire Quinn" w:date="2017-05-24T11:12:00Z">
        <w:r>
          <w:rPr>
            <w:lang w:val="en-US"/>
          </w:rPr>
          <w:delText>r design that it is</w:delText>
        </w:r>
      </w:del>
      <w:r>
        <w:t xml:space="preserve">, </w:t>
      </w:r>
      <w:ins w:id="87" w:author="Claire Quinn" w:date="2017-05-24T11:09:00Z">
        <w:r>
          <w:rPr>
            <w:lang w:val="en-US"/>
          </w:rPr>
          <w:t>they could</w:t>
        </w:r>
      </w:ins>
      <w:del w:id="88" w:author="Claire Quinn" w:date="2017-05-24T11:09:00Z">
        <w:r>
          <w:rPr>
            <w:lang w:val="en-US"/>
          </w:rPr>
          <w:delText>would surely</w:delText>
        </w:r>
      </w:del>
      <w:r>
        <w:rPr>
          <w:lang w:val="fr-FR"/>
        </w:rPr>
        <w:t xml:space="preserve"> enrich </w:t>
      </w:r>
      <w:ins w:id="89" w:author="Claire Quinn" w:date="2017-05-24T11:09:00Z">
        <w:r>
          <w:rPr>
            <w:lang w:val="fr-FR"/>
          </w:rPr>
          <w:t>our</w:t>
        </w:r>
      </w:ins>
      <w:del w:id="90" w:author="Claire Quinn" w:date="2017-05-24T11:09:00Z">
        <w:r>
          <w:delText>an</w:delText>
        </w:r>
      </w:del>
      <w:r>
        <w:rPr>
          <w:lang w:val="en-US"/>
        </w:rPr>
        <w:t xml:space="preserve"> understanding of </w:t>
      </w:r>
      <w:ins w:id="91" w:author="Claire Quinn" w:date="2017-05-24T11:09:00Z">
        <w:r>
          <w:rPr>
            <w:lang w:val="en-US"/>
          </w:rPr>
          <w:t>the</w:t>
        </w:r>
      </w:ins>
      <w:del w:id="92" w:author="Claire Quinn" w:date="2017-05-24T11:09:00Z">
        <w:r>
          <w:rPr>
            <w:lang w:val="en-US"/>
          </w:rPr>
          <w:delText>the</w:delText>
        </w:r>
      </w:del>
      <w:r>
        <w:t xml:space="preserve"> </w:t>
      </w:r>
      <w:ins w:id="93" w:author="Claire Quinn" w:date="2017-05-24T11:10:00Z">
        <w:r>
          <w:rPr>
            <w:lang w:val="it-IT"/>
          </w:rPr>
          <w:t>complex</w:t>
        </w:r>
      </w:ins>
      <w:del w:id="94" w:author="Claire Quinn" w:date="2017-05-24T11:10:00Z">
        <w:r>
          <w:rPr>
            <w:lang w:val="de-DE"/>
          </w:rPr>
          <w:delText>rich</w:delText>
        </w:r>
      </w:del>
      <w:r>
        <w:t xml:space="preserve"> ecology </w:t>
      </w:r>
      <w:del w:id="95" w:author="Claire Quinn" w:date="2017-05-24T11:12:00Z">
        <w:r>
          <w:rPr>
            <w:lang w:val="en-US"/>
          </w:rPr>
          <w:delText>of urban life</w:delText>
        </w:r>
      </w:del>
      <w:ins w:id="96" w:author="Claire Quinn" w:date="2017-05-24T11:12:00Z">
        <w:r>
          <w:rPr>
            <w:lang w:val="pt-PT"/>
          </w:rPr>
          <w:t>existing</w:t>
        </w:r>
      </w:ins>
      <w:r>
        <w:t xml:space="preserve"> in</w:t>
      </w:r>
      <w:ins w:id="97" w:author="Claire Quinn" w:date="2017-05-24T11:12:00Z">
        <w:r>
          <w:rPr>
            <w:lang w:val="en-US"/>
          </w:rPr>
          <w:t xml:space="preserve"> our</w:t>
        </w:r>
      </w:ins>
      <w:del w:id="98" w:author="Claire Quinn" w:date="2017-05-24T11:12:00Z">
        <w:r>
          <w:rPr>
            <w:lang w:val="de-DE"/>
          </w:rPr>
          <w:delText xml:space="preserve"> such</w:delText>
        </w:r>
      </w:del>
      <w:r>
        <w:rPr>
          <w:lang w:val="en-US"/>
        </w:rPr>
        <w:t xml:space="preserve"> cities.</w:t>
      </w:r>
    </w:p>
    <w:p w:rsidR="009B1D14" w:rsidRDefault="009B1D14">
      <w:pPr>
        <w:pStyle w:val="Body"/>
      </w:pPr>
    </w:p>
    <w:p w:rsidR="009B1D14" w:rsidRDefault="007A5DC8">
      <w:pPr>
        <w:pStyle w:val="Body"/>
      </w:pPr>
      <w:r>
        <w:rPr>
          <w:lang w:val="en-US"/>
        </w:rPr>
        <w:t xml:space="preserve">In the West, the idea of </w:t>
      </w:r>
      <w:r>
        <w:t>‘</w:t>
      </w:r>
      <w:r>
        <w:rPr>
          <w:lang w:val="pt-PT"/>
        </w:rPr>
        <w:t>vernacular</w:t>
      </w:r>
      <w:r>
        <w:t xml:space="preserve">’ </w:t>
      </w:r>
      <w:r>
        <w:rPr>
          <w:lang w:val="en-US"/>
        </w:rPr>
        <w:t xml:space="preserve">architecture was popularised in 1964 with Bernard </w:t>
      </w:r>
      <w:r>
        <w:rPr>
          <w:lang w:val="en-US"/>
        </w:rPr>
        <w:t>Rudovsky</w:t>
      </w:r>
      <w:r>
        <w:t>’</w:t>
      </w:r>
      <w:r>
        <w:rPr>
          <w:lang w:val="en-US"/>
        </w:rPr>
        <w:t xml:space="preserve">s exhibition </w:t>
      </w:r>
      <w:r>
        <w:t>“</w:t>
      </w:r>
      <w:r>
        <w:rPr>
          <w:lang w:val="en-US"/>
        </w:rPr>
        <w:t>Architecture Without Architects,</w:t>
      </w:r>
      <w:r>
        <w:t>”</w:t>
      </w:r>
      <w:r>
        <w:rPr>
          <w:rStyle w:val="None"/>
          <w:vertAlign w:val="superscript"/>
        </w:rPr>
        <w:footnoteReference w:id="3"/>
      </w:r>
      <w:r>
        <w:rPr>
          <w:rStyle w:val="None"/>
          <w:vertAlign w:val="superscript"/>
        </w:rPr>
        <w:t xml:space="preserve"> </w:t>
      </w:r>
      <w:r>
        <w:rPr>
          <w:lang w:val="en-US"/>
        </w:rPr>
        <w:t xml:space="preserve">celebrating </w:t>
      </w:r>
      <w:r>
        <w:t>‘</w:t>
      </w:r>
      <w:r>
        <w:rPr>
          <w:lang w:val="nl-NL"/>
        </w:rPr>
        <w:t>indigenous</w:t>
      </w:r>
      <w:r>
        <w:t xml:space="preserve">’ </w:t>
      </w:r>
      <w:r>
        <w:rPr>
          <w:lang w:val="en-US"/>
        </w:rPr>
        <w:t>forms of building. In the exhibition Rudovsky scans the horizon for architectural indigenousness, finding</w:t>
      </w:r>
      <w:del w:id="99" w:author="Claire Quinn" w:date="2017-05-24T11:20:00Z">
        <w:r>
          <w:rPr>
            <w:lang w:val="da-DK"/>
          </w:rPr>
          <w:delText xml:space="preserve"> at</w:delText>
        </w:r>
      </w:del>
      <w:r>
        <w:rPr>
          <w:lang w:val="nl-NL"/>
        </w:rPr>
        <w:t xml:space="preserve"> nomadic dwellings</w:t>
      </w:r>
      <w:ins w:id="100" w:author="Claire Quinn" w:date="2017-05-24T11:20:00Z">
        <w:r>
          <w:rPr>
            <w:lang w:val="en-US"/>
          </w:rPr>
          <w:t xml:space="preserve"> such as</w:t>
        </w:r>
      </w:ins>
      <w:del w:id="101" w:author="Claire Quinn" w:date="2017-05-24T11:20:00Z">
        <w:r>
          <w:delText>,</w:delText>
        </w:r>
      </w:del>
      <w:r>
        <w:rPr>
          <w:lang w:val="en-US"/>
        </w:rPr>
        <w:t xml:space="preserve"> mud huts </w:t>
      </w:r>
      <w:del w:id="102" w:author="Claire Quinn" w:date="2017-05-24T11:21:00Z">
        <w:r>
          <w:rPr>
            <w:lang w:val="en-US"/>
          </w:rPr>
          <w:delText>and so on, all of which</w:delText>
        </w:r>
      </w:del>
      <w:ins w:id="103" w:author="Claire Quinn" w:date="2017-05-24T11:21:00Z">
        <w:r>
          <w:rPr>
            <w:lang w:val="en-US"/>
          </w:rPr>
          <w:t>which</w:t>
        </w:r>
        <w:r>
          <w:rPr>
            <w:lang w:val="en-US"/>
          </w:rPr>
          <w:t xml:space="preserve"> exist outwith</w:t>
        </w:r>
      </w:ins>
      <w:r>
        <w:t xml:space="preserve"> </w:t>
      </w:r>
      <w:del w:id="104" w:author="Claire Quinn" w:date="2017-05-24T11:21:00Z">
        <w:r>
          <w:rPr>
            <w:lang w:val="en-US"/>
          </w:rPr>
          <w:delText>find themselves outside of a</w:delText>
        </w:r>
      </w:del>
      <w:ins w:id="105" w:author="Claire Quinn" w:date="2017-05-24T11:21:00Z">
        <w:r>
          <w:rPr>
            <w:lang w:val="en-US"/>
          </w:rPr>
          <w:t>the</w:t>
        </w:r>
      </w:ins>
      <w:r>
        <w:rPr>
          <w:lang w:val="en-US"/>
        </w:rPr>
        <w:t xml:space="preserve"> traditional model of architectural education. What is notable about Rudovsky</w:t>
      </w:r>
      <w:r>
        <w:t>’</w:t>
      </w:r>
      <w:r>
        <w:rPr>
          <w:lang w:val="en-US"/>
        </w:rPr>
        <w:t>s idea, particularly</w:t>
      </w:r>
      <w:ins w:id="106" w:author="Claire Quinn" w:date="2017-05-24T11:21:00Z">
        <w:r>
          <w:rPr>
            <w:lang w:val="en-US"/>
          </w:rPr>
          <w:t xml:space="preserve"> then</w:t>
        </w:r>
      </w:ins>
      <w:del w:id="107" w:author="Claire Quinn" w:date="2017-05-24T11:21:00Z">
        <w:r>
          <w:rPr>
            <w:lang w:val="en-US"/>
          </w:rPr>
          <w:delText xml:space="preserve"> in the 1960s</w:delText>
        </w:r>
      </w:del>
      <w:r>
        <w:rPr>
          <w:lang w:val="en-US"/>
        </w:rPr>
        <w:t xml:space="preserve">, was </w:t>
      </w:r>
      <w:del w:id="108" w:author="Claire Quinn" w:date="2017-05-24T11:22:00Z">
        <w:r>
          <w:rPr>
            <w:lang w:val="en-US"/>
          </w:rPr>
          <w:delText>to think of</w:delText>
        </w:r>
      </w:del>
      <w:ins w:id="109" w:author="Claire Quinn" w:date="2017-05-24T11:22:00Z">
        <w:r>
          <w:rPr>
            <w:lang w:val="en-US"/>
          </w:rPr>
          <w:t>the repositioning of</w:t>
        </w:r>
      </w:ins>
      <w:r>
        <w:rPr>
          <w:lang w:val="en-US"/>
        </w:rPr>
        <w:t xml:space="preserve"> architecture as </w:t>
      </w:r>
      <w:r>
        <w:t>“</w:t>
      </w:r>
      <w:r>
        <w:rPr>
          <w:lang w:val="en-US"/>
        </w:rPr>
        <w:t>the art of building,</w:t>
      </w:r>
      <w:r>
        <w:t xml:space="preserve">” </w:t>
      </w:r>
      <w:r>
        <w:rPr>
          <w:lang w:val="en-US"/>
        </w:rPr>
        <w:t xml:space="preserve">and </w:t>
      </w:r>
      <w:ins w:id="110" w:author="Claire Quinn" w:date="2017-05-24T11:23:00Z">
        <w:r>
          <w:rPr>
            <w:lang w:val="en-US"/>
          </w:rPr>
          <w:t xml:space="preserve">to </w:t>
        </w:r>
      </w:ins>
      <w:r>
        <w:rPr>
          <w:lang w:val="pt-PT"/>
        </w:rPr>
        <w:t xml:space="preserve">consider </w:t>
      </w:r>
      <w:ins w:id="111" w:author="Claire Quinn" w:date="2017-05-24T11:23:00Z">
        <w:r>
          <w:rPr>
            <w:lang w:val="en-US"/>
          </w:rPr>
          <w:t>t</w:t>
        </w:r>
        <w:r>
          <w:rPr>
            <w:lang w:val="en-US"/>
          </w:rPr>
          <w:t>he art form a</w:t>
        </w:r>
      </w:ins>
      <w:del w:id="112" w:author="Claire Quinn" w:date="2017-05-24T11:23:00Z">
        <w:r>
          <w:rPr>
            <w:lang w:val="en-US"/>
          </w:rPr>
          <w:delText>it as a</w:delText>
        </w:r>
      </w:del>
      <w:r>
        <w:rPr>
          <w:lang w:val="en-US"/>
        </w:rPr>
        <w:t xml:space="preserve"> universal phenomenon. Good design is all around us, if only we could see and appreciate it. Unfortunately, conventional planning approaches to slums and slum dwellers continues to be paternalistic, as Jane Jacobs noted three years prio</w:t>
      </w:r>
      <w:r>
        <w:rPr>
          <w:lang w:val="en-US"/>
        </w:rPr>
        <w:t>r to Rudovsky</w:t>
      </w:r>
      <w:r>
        <w:t>’</w:t>
      </w:r>
      <w:r>
        <w:rPr>
          <w:lang w:val="en-US"/>
        </w:rPr>
        <w:t>s exhibition in her 1961 book The Life and Death of Great American Cities,</w:t>
      </w:r>
      <w:r>
        <w:rPr>
          <w:rStyle w:val="None"/>
          <w:vertAlign w:val="superscript"/>
        </w:rPr>
        <w:footnoteReference w:id="4"/>
      </w:r>
      <w:r>
        <w:rPr>
          <w:rStyle w:val="None"/>
          <w:vertAlign w:val="superscript"/>
        </w:rPr>
        <w:t xml:space="preserve"> </w:t>
      </w:r>
      <w:r>
        <w:rPr>
          <w:lang w:val="en-US"/>
        </w:rPr>
        <w:t xml:space="preserve">where she notes that: </w:t>
      </w:r>
      <w:r>
        <w:rPr>
          <w:rStyle w:val="None"/>
          <w:i/>
          <w:iCs/>
        </w:rPr>
        <w:t>“</w:t>
      </w:r>
      <w:r>
        <w:rPr>
          <w:rStyle w:val="None"/>
          <w:i/>
          <w:iCs/>
          <w:lang w:val="en-US"/>
        </w:rPr>
        <w:t>We need to discern, respect and build upon the forces for regeneration that exist in slums themselves, and that demonstrably work in real citie</w:t>
      </w:r>
      <w:r>
        <w:rPr>
          <w:rStyle w:val="None"/>
          <w:i/>
          <w:iCs/>
          <w:lang w:val="en-US"/>
        </w:rPr>
        <w:t>s. This is far from trying to patronise people into a better life, and it is far from what is done today.</w:t>
      </w:r>
      <w:r>
        <w:rPr>
          <w:rStyle w:val="None"/>
          <w:i/>
          <w:iCs/>
        </w:rPr>
        <w:t xml:space="preserve">” </w:t>
      </w:r>
      <w:r>
        <w:rPr>
          <w:lang w:val="da-DK"/>
        </w:rPr>
        <w:t>Jacobs</w:t>
      </w:r>
      <w:r>
        <w:t xml:space="preserve">’ </w:t>
      </w:r>
      <w:r>
        <w:rPr>
          <w:lang w:val="en-US"/>
        </w:rPr>
        <w:t xml:space="preserve">statement </w:t>
      </w:r>
      <w:ins w:id="113" w:author="Claire Quinn" w:date="2017-05-24T11:27:00Z">
        <w:r>
          <w:rPr>
            <w:lang w:val="en-US"/>
          </w:rPr>
          <w:t>continues to resonate almost 50 years later and</w:t>
        </w:r>
      </w:ins>
      <w:del w:id="114" w:author="Claire Quinn" w:date="2017-05-24T11:28:00Z">
        <w:r>
          <w:rPr>
            <w:lang w:val="en-US"/>
          </w:rPr>
          <w:delText>goes far both for its prescience today (written over fifty years ago) and breadth</w:delText>
        </w:r>
      </w:del>
      <w:r>
        <w:t xml:space="preserve">, </w:t>
      </w:r>
      <w:ins w:id="115" w:author="Claire Quinn" w:date="2017-05-24T11:29:00Z">
        <w:r>
          <w:rPr>
            <w:lang w:val="en-US"/>
          </w:rPr>
          <w:t xml:space="preserve">its logic </w:t>
        </w:r>
      </w:ins>
      <w:del w:id="116" w:author="Claire Quinn" w:date="2017-05-24T11:29:00Z">
        <w:r>
          <w:rPr>
            <w:lang w:val="en-US"/>
          </w:rPr>
          <w:delText xml:space="preserve">that one </w:delText>
        </w:r>
      </w:del>
      <w:r>
        <w:rPr>
          <w:lang w:val="en-US"/>
        </w:rPr>
        <w:t>could</w:t>
      </w:r>
      <w:ins w:id="117" w:author="Claire Quinn" w:date="2017-05-24T11:29:00Z">
        <w:r>
          <w:rPr>
            <w:lang w:val="en-US"/>
          </w:rPr>
          <w:t xml:space="preserve"> easily be</w:t>
        </w:r>
      </w:ins>
      <w:del w:id="118" w:author="Claire Quinn" w:date="2017-05-24T11:29:00Z">
        <w:r>
          <w:delText xml:space="preserve"> </w:delText>
        </w:r>
      </w:del>
      <w:ins w:id="119" w:author="Claire Quinn" w:date="2017-05-24T11:28:00Z">
        <w:r>
          <w:t xml:space="preserve"> </w:t>
        </w:r>
      </w:ins>
      <w:r>
        <w:rPr>
          <w:lang w:val="en-US"/>
        </w:rPr>
        <w:t>appl</w:t>
      </w:r>
      <w:ins w:id="120" w:author="Claire Quinn" w:date="2017-05-24T11:29:00Z">
        <w:r>
          <w:rPr>
            <w:lang w:val="de-DE"/>
          </w:rPr>
          <w:t>ied</w:t>
        </w:r>
      </w:ins>
      <w:del w:id="121" w:author="Claire Quinn" w:date="2017-05-24T11:29:00Z">
        <w:r>
          <w:delText>y</w:delText>
        </w:r>
      </w:del>
      <w:r>
        <w:t xml:space="preserve"> </w:t>
      </w:r>
      <w:del w:id="122" w:author="Claire Quinn" w:date="2017-05-24T11:30:00Z">
        <w:r>
          <w:rPr>
            <w:lang w:val="en-US"/>
          </w:rPr>
          <w:delText xml:space="preserve">this understanding </w:delText>
        </w:r>
      </w:del>
      <w:r>
        <w:rPr>
          <w:lang w:val="en-US"/>
        </w:rPr>
        <w:t>to cities across the globe.</w:t>
      </w:r>
    </w:p>
    <w:p w:rsidR="009B1D14" w:rsidRDefault="009B1D14">
      <w:pPr>
        <w:pStyle w:val="Body"/>
      </w:pPr>
    </w:p>
    <w:p w:rsidR="009B1D14" w:rsidRDefault="007A5DC8">
      <w:pPr>
        <w:pStyle w:val="Body"/>
      </w:pPr>
      <w:r>
        <w:rPr>
          <w:lang w:val="en-US"/>
        </w:rPr>
        <w:t>In 1953 a large fire swept across the foothills of Lion Rock Country Park in Hong Kong, destroying large parts of the shantytown of Shek Kip Mei and leaving 53,000</w:t>
      </w:r>
      <w:r>
        <w:rPr>
          <w:lang w:val="en-US"/>
        </w:rPr>
        <w:t xml:space="preserve"> homeless. This </w:t>
      </w:r>
      <w:ins w:id="123" w:author="Claire Quinn" w:date="2017-05-24T11:31:00Z">
        <w:del w:id="124" w:author="Yanki Lee" w:date="2017-05-26T17:06:00Z">
          <w:r>
            <w:rPr>
              <w:lang w:val="da-DK"/>
            </w:rPr>
            <w:delText>tradgedy</w:delText>
          </w:r>
        </w:del>
      </w:ins>
      <w:ins w:id="125" w:author="Yanki Lee" w:date="2017-05-26T17:06:00Z">
        <w:r>
          <w:rPr>
            <w:lang w:val="da-DK"/>
          </w:rPr>
          <w:t>tragedy</w:t>
        </w:r>
      </w:ins>
      <w:ins w:id="126" w:author="Claire Quinn" w:date="2017-05-24T11:31:00Z">
        <w:r>
          <w:t xml:space="preserve"> </w:t>
        </w:r>
      </w:ins>
      <w:del w:id="127" w:author="Claire Quinn" w:date="2017-05-24T11:32:00Z">
        <w:r>
          <w:rPr>
            <w:lang w:val="en-US"/>
          </w:rPr>
          <w:delText>could be said to be the first moment that the</w:delText>
        </w:r>
      </w:del>
      <w:del w:id="128" w:author="Yanki Lee" w:date="2017-05-26T17:06:00Z">
        <w:r>
          <w:delText xml:space="preserve"> </w:delText>
        </w:r>
      </w:del>
      <w:ins w:id="129" w:author="Claire Quinn" w:date="2017-05-24T11:34:00Z">
        <w:r>
          <w:rPr>
            <w:lang w:val="en-US"/>
          </w:rPr>
          <w:t xml:space="preserve">provoked the </w:t>
        </w:r>
      </w:ins>
      <w:r>
        <w:rPr>
          <w:lang w:val="en-US"/>
        </w:rPr>
        <w:t xml:space="preserve">government of Hong Kong </w:t>
      </w:r>
      <w:ins w:id="130" w:author="Claire Quinn" w:date="2017-05-24T11:33:00Z">
        <w:r>
          <w:rPr>
            <w:lang w:val="en-US"/>
          </w:rPr>
          <w:t xml:space="preserve">to </w:t>
        </w:r>
      </w:ins>
      <w:del w:id="131" w:author="Yanki Lee" w:date="2017-05-26T17:06:00Z">
        <w:r>
          <w:rPr>
            <w:lang w:val="en-US"/>
          </w:rPr>
          <w:delText xml:space="preserve">took </w:delText>
        </w:r>
      </w:del>
      <w:ins w:id="132" w:author="Yanki Lee" w:date="2017-05-26T17:06:00Z">
        <w:r>
          <w:rPr>
            <w:lang w:val="en-US"/>
          </w:rPr>
          <w:t xml:space="preserve">take </w:t>
        </w:r>
      </w:ins>
      <w:r>
        <w:rPr>
          <w:lang w:val="en-US"/>
        </w:rPr>
        <w:t>notice of the vulnerability of those living in self-built dwellings</w:t>
      </w:r>
      <w:del w:id="133" w:author="Claire Quinn" w:date="2017-05-24T11:34:00Z">
        <w:r>
          <w:delText>,</w:delText>
        </w:r>
      </w:del>
      <w:ins w:id="134" w:author="Claire Quinn" w:date="2017-05-24T11:34:00Z">
        <w:r>
          <w:t xml:space="preserve">, </w:t>
        </w:r>
      </w:ins>
      <w:del w:id="135" w:author="Claire Quinn" w:date="2017-05-24T11:34:00Z">
        <w:r>
          <w:rPr>
            <w:lang w:val="en-US"/>
          </w:rPr>
          <w:delText xml:space="preserve"> and it </w:delText>
        </w:r>
      </w:del>
      <w:r>
        <w:rPr>
          <w:lang w:val="fr-FR"/>
        </w:rPr>
        <w:t>prompt</w:t>
      </w:r>
      <w:ins w:id="136" w:author="Claire Quinn" w:date="2017-05-24T11:34:00Z">
        <w:r>
          <w:rPr>
            <w:lang w:val="en-US"/>
          </w:rPr>
          <w:t>ing</w:t>
        </w:r>
      </w:ins>
      <w:del w:id="137" w:author="Claire Quinn" w:date="2017-05-24T11:34:00Z">
        <w:r>
          <w:delText>ed</w:delText>
        </w:r>
      </w:del>
      <w:r>
        <w:rPr>
          <w:lang w:val="en-US"/>
        </w:rPr>
        <w:t xml:space="preserve"> the launch of a </w:t>
      </w:r>
      <w:ins w:id="138" w:author="Claire Quinn" w:date="2017-05-24T11:34:00Z">
        <w:r>
          <w:rPr>
            <w:lang w:val="en-US"/>
          </w:rPr>
          <w:t xml:space="preserve">new </w:t>
        </w:r>
      </w:ins>
      <w:r>
        <w:rPr>
          <w:lang w:val="en-US"/>
        </w:rPr>
        <w:t xml:space="preserve">public housing </w:t>
      </w:r>
      <w:r>
        <w:rPr>
          <w:lang w:val="en-US"/>
        </w:rPr>
        <w:t>program</w:t>
      </w:r>
      <w:ins w:id="139" w:author="Claire Quinn" w:date="2017-05-24T11:34:00Z">
        <w:r>
          <w:t>.</w:t>
        </w:r>
      </w:ins>
      <w:r>
        <w:t xml:space="preserve"> </w:t>
      </w:r>
      <w:ins w:id="140" w:author="Claire Quinn" w:date="2017-05-24T11:36:00Z">
        <w:r>
          <w:rPr>
            <w:lang w:val="en-US"/>
          </w:rPr>
          <w:t xml:space="preserve"> The Shek Kip Mei Estate was built with multi-storey flat blocks </w:t>
        </w:r>
        <w:del w:id="141" w:author="Yanki Lee" w:date="2017-05-26T17:07:00Z">
          <w:r>
            <w:rPr>
              <w:lang w:val="en-US"/>
            </w:rPr>
            <w:delText>replaceing</w:delText>
          </w:r>
        </w:del>
      </w:ins>
      <w:ins w:id="142" w:author="Yanki Lee" w:date="2017-05-26T17:07:00Z">
        <w:r>
          <w:rPr>
            <w:lang w:val="en-US"/>
          </w:rPr>
          <w:t>replacing</w:t>
        </w:r>
      </w:ins>
      <w:ins w:id="143" w:author="Claire Quinn" w:date="2017-05-24T11:37:00Z">
        <w:r>
          <w:rPr>
            <w:lang w:val="en-US"/>
          </w:rPr>
          <w:t xml:space="preserve"> the previous dense fabric of narrow alleys and makeshift wooden huts. </w:t>
        </w:r>
      </w:ins>
      <w:del w:id="144" w:author="Claire Quinn" w:date="2017-05-24T11:35:00Z">
        <w:r>
          <w:rPr>
            <w:lang w:val="en-US"/>
          </w:rPr>
          <w:delText>that saw multi-storey flat blocks of Shek Kip Mei Estate replace the previous dense fabric o</w:delText>
        </w:r>
        <w:r>
          <w:rPr>
            <w:lang w:val="en-US"/>
          </w:rPr>
          <w:delText xml:space="preserve">f narrow alleys and makeshift wooden huts. </w:delText>
        </w:r>
      </w:del>
      <w:r>
        <w:rPr>
          <w:lang w:val="en-US"/>
        </w:rPr>
        <w:t>Such typologies are widespread in the New Territories today, where a grid of both public and private high-rise communities characterise the skyline (this was explored in depth in Patterns of Living: Hong Kong</w:t>
      </w:r>
      <w:r>
        <w:t>’</w:t>
      </w:r>
      <w:r>
        <w:rPr>
          <w:lang w:val="en-US"/>
        </w:rPr>
        <w:t>s Hi</w:t>
      </w:r>
      <w:r>
        <w:rPr>
          <w:lang w:val="en-US"/>
        </w:rPr>
        <w:t xml:space="preserve">gh-Rise Communities, the first book in this series). In this </w:t>
      </w:r>
      <w:ins w:id="145" w:author="Claire Quinn" w:date="2017-05-24T11:38:00Z">
        <w:r>
          <w:rPr>
            <w:lang w:val="en-US"/>
          </w:rPr>
          <w:t xml:space="preserve">new </w:t>
        </w:r>
      </w:ins>
      <w:r>
        <w:rPr>
          <w:lang w:val="en-US"/>
        </w:rPr>
        <w:t>book we look at the spaces in-between, at the burgeoning informality that still exists even in a rigidly structured society like Hong Kong</w:t>
      </w:r>
      <w:ins w:id="146" w:author="Claire Quinn" w:date="2017-05-24T11:39:00Z">
        <w:r>
          <w:rPr>
            <w:lang w:val="it-IT"/>
          </w:rPr>
          <w:t xml:space="preserve">. In particular </w:t>
        </w:r>
      </w:ins>
      <w:del w:id="147" w:author="Claire Quinn" w:date="2017-05-24T11:39:00Z">
        <w:r>
          <w:delText xml:space="preserve"> </w:delText>
        </w:r>
      </w:del>
      <w:ins w:id="148" w:author="Claire Quinn" w:date="2017-05-24T11:39:00Z">
        <w:r>
          <w:rPr>
            <w:lang w:val="en-US"/>
          </w:rPr>
          <w:t xml:space="preserve">we examine </w:t>
        </w:r>
      </w:ins>
      <w:del w:id="149" w:author="Claire Quinn" w:date="2017-05-24T11:39:00Z">
        <w:r>
          <w:rPr>
            <w:lang w:val="en-US"/>
          </w:rPr>
          <w:delText xml:space="preserve">and </w:delText>
        </w:r>
      </w:del>
      <w:ins w:id="150" w:author="Claire Quinn" w:date="2017-05-24T11:38:00Z">
        <w:r>
          <w:rPr>
            <w:lang w:val="en-US"/>
          </w:rPr>
          <w:t>how this</w:t>
        </w:r>
      </w:ins>
      <w:del w:id="151" w:author="Claire Quinn" w:date="2017-05-24T11:38:00Z">
        <w:r>
          <w:rPr>
            <w:lang w:val="en-US"/>
          </w:rPr>
          <w:delText>that</w:delText>
        </w:r>
      </w:del>
      <w:r>
        <w:t xml:space="preserve"> </w:t>
      </w:r>
      <w:ins w:id="152" w:author="Claire Quinn" w:date="2017-05-24T11:40:00Z">
        <w:r>
          <w:rPr>
            <w:lang w:val="en-US"/>
          </w:rPr>
          <w:t xml:space="preserve">informal design </w:t>
        </w:r>
      </w:ins>
      <w:r>
        <w:rPr>
          <w:lang w:val="en-US"/>
        </w:rPr>
        <w:t xml:space="preserve">exemplifies the diversity of </w:t>
      </w:r>
      <w:ins w:id="153" w:author="Claire Quinn" w:date="2017-05-24T11:41:00Z">
        <w:r>
          <w:rPr>
            <w:lang w:val="en-US"/>
          </w:rPr>
          <w:t xml:space="preserve">living </w:t>
        </w:r>
      </w:ins>
      <w:r>
        <w:rPr>
          <w:lang w:val="en-US"/>
        </w:rPr>
        <w:t xml:space="preserve">patterns </w:t>
      </w:r>
      <w:del w:id="154" w:author="Claire Quinn" w:date="2017-05-24T11:41:00Z">
        <w:r>
          <w:rPr>
            <w:lang w:val="en-US"/>
          </w:rPr>
          <w:delText>of living</w:delText>
        </w:r>
      </w:del>
      <w:ins w:id="155" w:author="Claire Quinn" w:date="2017-05-24T11:41:00Z">
        <w:r>
          <w:t>still</w:t>
        </w:r>
      </w:ins>
      <w:r>
        <w:rPr>
          <w:lang w:val="en-US"/>
        </w:rPr>
        <w:t xml:space="preserve"> to be found in contemporary cities.</w:t>
      </w:r>
    </w:p>
    <w:p w:rsidR="009B1D14" w:rsidRDefault="009B1D14">
      <w:pPr>
        <w:pStyle w:val="Body"/>
        <w:rPr>
          <w:rStyle w:val="None"/>
          <w:b/>
          <w:bCs/>
        </w:rPr>
      </w:pPr>
    </w:p>
    <w:p w:rsidR="009B1D14" w:rsidRDefault="007A5DC8">
      <w:pPr>
        <w:pStyle w:val="Body"/>
        <w:rPr>
          <w:rStyle w:val="None"/>
          <w:b/>
          <w:bCs/>
        </w:rPr>
      </w:pPr>
      <w:r>
        <w:rPr>
          <w:rStyle w:val="None"/>
          <w:b/>
          <w:bCs/>
          <w:lang w:val="en-US"/>
        </w:rPr>
        <w:t xml:space="preserve">On Understanding Existing Community Structures </w:t>
      </w:r>
    </w:p>
    <w:p w:rsidR="009B1D14" w:rsidRDefault="007A5DC8">
      <w:pPr>
        <w:pStyle w:val="Body"/>
        <w:rPr>
          <w:ins w:id="156" w:author="Claire Quinn" w:date="2017-05-24T11:45:00Z"/>
        </w:rPr>
      </w:pPr>
      <w:r>
        <w:rPr>
          <w:lang w:val="en-US"/>
        </w:rPr>
        <w:t>The making of this book involved engaging with a vulnerable group, and we believe that it is po</w:t>
      </w:r>
      <w:r>
        <w:rPr>
          <w:lang w:val="en-US"/>
        </w:rPr>
        <w:t xml:space="preserve">ssible to work with such groups without stigmatising them. Contrary to the idea of </w:t>
      </w:r>
      <w:r>
        <w:t>“</w:t>
      </w:r>
      <w:r>
        <w:rPr>
          <w:lang w:val="en-US"/>
        </w:rPr>
        <w:t>problem groups</w:t>
      </w:r>
      <w:r>
        <w:t xml:space="preserve">” </w:t>
      </w:r>
      <w:r>
        <w:rPr>
          <w:lang w:val="en-US"/>
        </w:rPr>
        <w:t>these parts of society have real, popular design knowledge</w:t>
      </w:r>
      <w:del w:id="157" w:author="Claire Quinn" w:date="2017-05-24T11:42:00Z">
        <w:r>
          <w:delText>s</w:delText>
        </w:r>
      </w:del>
      <w:r>
        <w:rPr>
          <w:lang w:val="en-US"/>
        </w:rPr>
        <w:t xml:space="preserve"> that </w:t>
      </w:r>
      <w:del w:id="158" w:author="Claire Quinn" w:date="2017-05-24T11:43:00Z">
        <w:r>
          <w:rPr>
            <w:lang w:val="it-IT"/>
          </w:rPr>
          <w:delText xml:space="preserve">are </w:delText>
        </w:r>
      </w:del>
      <w:ins w:id="159" w:author="Claire Quinn" w:date="2017-05-24T11:43:00Z">
        <w:r>
          <w:rPr>
            <w:lang w:val="en-US"/>
          </w:rPr>
          <w:t>should</w:t>
        </w:r>
      </w:ins>
      <w:del w:id="160" w:author="Claire Quinn" w:date="2017-05-24T11:43:00Z">
        <w:r>
          <w:delText>to</w:delText>
        </w:r>
      </w:del>
      <w:r>
        <w:rPr>
          <w:lang w:val="en-US"/>
        </w:rPr>
        <w:t xml:space="preserve"> be explored and celebrated. We think that creativity can be fundamental to how</w:t>
      </w:r>
      <w:r>
        <w:rPr>
          <w:lang w:val="en-US"/>
        </w:rPr>
        <w:t xml:space="preserve"> public policy is designed and implemented</w:t>
      </w:r>
      <w:ins w:id="161" w:author="Claire Quinn" w:date="2017-05-24T11:43:00Z">
        <w:del w:id="162" w:author="Yanki Lee" w:date="2017-05-26T17:10:00Z">
          <w:r>
            <w:delText xml:space="preserve">. </w:delText>
          </w:r>
        </w:del>
        <w:r>
          <w:t>…</w:t>
        </w:r>
      </w:ins>
      <w:r>
        <w:rPr>
          <w:lang w:val="en-US"/>
        </w:rPr>
        <w:t xml:space="preserve"> and that by using design-thinking </w:t>
      </w:r>
      <w:r>
        <w:rPr>
          <w:rStyle w:val="None"/>
          <w:color w:val="FF0000"/>
          <w:u w:color="FF0000"/>
          <w:lang w:val="en-US"/>
        </w:rPr>
        <w:t xml:space="preserve">to </w:t>
      </w:r>
      <w:ins w:id="163" w:author="Yanki Lee" w:date="2017-05-26T17:10:00Z">
        <w:r>
          <w:rPr>
            <w:rStyle w:val="None"/>
            <w:color w:val="FF0000"/>
            <w:u w:color="FF0000"/>
            <w:lang w:val="en-US"/>
          </w:rPr>
          <w:t xml:space="preserve">understand the situation and treat it </w:t>
        </w:r>
      </w:ins>
      <w:del w:id="164" w:author="Yanki Lee" w:date="2017-05-26T17:11:00Z">
        <w:r>
          <w:rPr>
            <w:rStyle w:val="None"/>
            <w:color w:val="FF0000"/>
            <w:u w:color="FF0000"/>
            <w:lang w:val="en-US"/>
          </w:rPr>
          <w:delText>do that</w:delText>
        </w:r>
      </w:del>
      <w:ins w:id="165" w:author="Claire Quinn" w:date="2017-05-24T11:44:00Z">
        <w:del w:id="166" w:author="Yanki Lee" w:date="2017-05-26T17:11:00Z">
          <w:r>
            <w:rPr>
              <w:rStyle w:val="None"/>
              <w:color w:val="FF0000"/>
              <w:u w:color="FF0000"/>
              <w:lang w:val="en-US"/>
            </w:rPr>
            <w:delText xml:space="preserve"> ( its unclear what </w:delText>
          </w:r>
          <w:r>
            <w:rPr>
              <w:rStyle w:val="None"/>
              <w:color w:val="FF0000"/>
              <w:u w:color="FF0000"/>
            </w:rPr>
            <w:delText>“</w:delText>
          </w:r>
          <w:r>
            <w:rPr>
              <w:rStyle w:val="None"/>
              <w:color w:val="FF0000"/>
              <w:u w:color="FF0000"/>
              <w:lang w:val="en-US"/>
            </w:rPr>
            <w:delText>that</w:delText>
          </w:r>
          <w:r>
            <w:rPr>
              <w:rStyle w:val="None"/>
              <w:color w:val="FF0000"/>
              <w:u w:color="FF0000"/>
            </w:rPr>
            <w:delText>” is )</w:delText>
          </w:r>
        </w:del>
      </w:ins>
      <w:del w:id="167" w:author="Yanki Lee" w:date="2017-05-26T17:11:00Z">
        <w:r>
          <w:rPr>
            <w:rStyle w:val="None"/>
            <w:color w:val="FF0000"/>
            <w:u w:color="FF0000"/>
          </w:rPr>
          <w:delText xml:space="preserve"> </w:delText>
        </w:r>
        <w:r>
          <w:rPr>
            <w:lang w:val="en-US"/>
          </w:rPr>
          <w:delText xml:space="preserve">is </w:delText>
        </w:r>
      </w:del>
      <w:r>
        <w:rPr>
          <w:lang w:val="en-US"/>
        </w:rPr>
        <w:t xml:space="preserve">a true knowledge tool for discovering the potential of citizens and their situations. </w:t>
      </w:r>
      <w:ins w:id="168" w:author="Claire Quinn" w:date="2017-05-24T11:45:00Z">
        <w:r>
          <w:t xml:space="preserve"> </w:t>
        </w:r>
        <w:del w:id="169" w:author="Yanki Lee" w:date="2017-05-26T17:11:00Z">
          <w:r>
            <w:delText>Unclear.</w:delText>
          </w:r>
        </w:del>
      </w:ins>
    </w:p>
    <w:p w:rsidR="009B1D14" w:rsidRDefault="009B1D14">
      <w:pPr>
        <w:pStyle w:val="Body"/>
        <w:rPr>
          <w:ins w:id="170" w:author="Claire Quinn" w:date="2017-05-24T11:45:00Z"/>
        </w:rPr>
      </w:pPr>
    </w:p>
    <w:p w:rsidR="009B1D14" w:rsidRDefault="007A5DC8">
      <w:pPr>
        <w:pStyle w:val="Body"/>
      </w:pPr>
      <w:r>
        <w:rPr>
          <w:lang w:val="en-US"/>
        </w:rPr>
        <w:t>The construction of this research is based on a foundation of in-depth ethnographic research, involving an active sensitivity in it</w:t>
      </w:r>
      <w:r>
        <w:t>’</w:t>
      </w:r>
      <w:r>
        <w:rPr>
          <w:lang w:val="en-US"/>
        </w:rPr>
        <w:t>s approach to a community that live</w:t>
      </w:r>
      <w:del w:id="171" w:author="Claire Quinn" w:date="2017-05-24T11:45:00Z">
        <w:r>
          <w:delText>s</w:delText>
        </w:r>
      </w:del>
      <w:r>
        <w:rPr>
          <w:lang w:val="en-US"/>
        </w:rPr>
        <w:t xml:space="preserve"> on the </w:t>
      </w:r>
      <w:ins w:id="172" w:author="Claire Quinn" w:date="2017-05-24T11:46:00Z">
        <w:r>
          <w:t>fringe</w:t>
        </w:r>
      </w:ins>
      <w:del w:id="173" w:author="Claire Quinn" w:date="2017-05-24T11:46:00Z">
        <w:r>
          <w:rPr>
            <w:lang w:val="en-US"/>
          </w:rPr>
          <w:delText>edges</w:delText>
        </w:r>
      </w:del>
      <w:r>
        <w:rPr>
          <w:lang w:val="en-US"/>
        </w:rPr>
        <w:t>. The result</w:t>
      </w:r>
      <w:ins w:id="174" w:author="Claire Quinn" w:date="2017-05-24T11:46:00Z">
        <w:r>
          <w:t>s</w:t>
        </w:r>
      </w:ins>
      <w:r>
        <w:rPr>
          <w:lang w:val="en-US"/>
        </w:rPr>
        <w:t xml:space="preserve"> of such an approach are findings that reflect not only a curiosity with design and functionality, but a deeper understanding and contemplation of the culture of self-made living</w:t>
      </w:r>
      <w:ins w:id="175" w:author="Claire Quinn" w:date="2017-05-24T11:46:00Z">
        <w:r>
          <w:t xml:space="preserve">. </w:t>
        </w:r>
      </w:ins>
      <w:del w:id="176" w:author="Claire Quinn" w:date="2017-05-24T11:46:00Z">
        <w:r>
          <w:delText xml:space="preserve">, </w:delText>
        </w:r>
      </w:del>
      <w:ins w:id="177" w:author="Claire Quinn" w:date="2017-05-24T11:47:00Z">
        <w:r>
          <w:t>T</w:t>
        </w:r>
      </w:ins>
      <w:del w:id="178" w:author="Claire Quinn" w:date="2017-05-24T11:47:00Z">
        <w:r>
          <w:delText>t</w:delText>
        </w:r>
      </w:del>
      <w:r>
        <w:rPr>
          <w:lang w:val="en-US"/>
        </w:rPr>
        <w:t xml:space="preserve">hat </w:t>
      </w:r>
      <w:ins w:id="179" w:author="Claire Quinn" w:date="2017-05-24T11:47:00Z">
        <w:r>
          <w:rPr>
            <w:lang w:val="en-US"/>
          </w:rPr>
          <w:t>this way of life</w:t>
        </w:r>
      </w:ins>
      <w:del w:id="180" w:author="Claire Quinn" w:date="2017-05-24T11:47:00Z">
        <w:r>
          <w:delText>it</w:delText>
        </w:r>
      </w:del>
      <w:r>
        <w:rPr>
          <w:lang w:val="en-US"/>
        </w:rPr>
        <w:t xml:space="preserve"> is by no means the easiest lifestyle, but it is o</w:t>
      </w:r>
      <w:r>
        <w:rPr>
          <w:lang w:val="en-US"/>
        </w:rPr>
        <w:t>ne that affords its own degree</w:t>
      </w:r>
      <w:del w:id="181" w:author="Claire Quinn" w:date="2017-05-24T11:48:00Z">
        <w:r>
          <w:delText>s</w:delText>
        </w:r>
      </w:del>
      <w:r>
        <w:rPr>
          <w:lang w:val="en-US"/>
        </w:rPr>
        <w:t xml:space="preserve"> of enjoyment and quality. Furthermore, </w:t>
      </w:r>
      <w:del w:id="182" w:author="Claire Quinn" w:date="2017-05-24T11:48:00Z">
        <w:r>
          <w:rPr>
            <w:lang w:val="de-DE"/>
          </w:rPr>
          <w:delText xml:space="preserve">such </w:delText>
        </w:r>
      </w:del>
      <w:r>
        <w:rPr>
          <w:lang w:val="en-US"/>
        </w:rPr>
        <w:t xml:space="preserve">an empathic approach brings the designer and their tools closer to </w:t>
      </w:r>
      <w:del w:id="183" w:author="Claire Quinn" w:date="2017-05-24T11:49:00Z">
        <w:r>
          <w:rPr>
            <w:lang w:val="en-US"/>
          </w:rPr>
          <w:delText xml:space="preserve">the </w:delText>
        </w:r>
      </w:del>
      <w:r>
        <w:rPr>
          <w:lang w:val="en-US"/>
        </w:rPr>
        <w:t xml:space="preserve">individuals that are rarely considered designers, yet by co-design each party can </w:t>
      </w:r>
      <w:ins w:id="184" w:author="Claire Quinn" w:date="2017-05-24T11:50:00Z">
        <w:r>
          <w:rPr>
            <w:lang w:val="en-US"/>
          </w:rPr>
          <w:t>benefit from</w:t>
        </w:r>
      </w:ins>
      <w:del w:id="185" w:author="Claire Quinn" w:date="2017-05-24T11:49:00Z">
        <w:r>
          <w:delText>produce a</w:delText>
        </w:r>
      </w:del>
      <w:r>
        <w:rPr>
          <w:lang w:val="en-US"/>
        </w:rPr>
        <w:t xml:space="preserve"> fruit</w:t>
      </w:r>
      <w:r>
        <w:rPr>
          <w:lang w:val="en-US"/>
        </w:rPr>
        <w:t>ful knowledge exchange: in order to create a shared future it is essential to co-operate with those whose future it will be.</w:t>
      </w:r>
      <w:r>
        <w:rPr>
          <w:rStyle w:val="None"/>
          <w:vertAlign w:val="superscript"/>
        </w:rPr>
        <w:footnoteReference w:id="5"/>
      </w:r>
    </w:p>
    <w:p w:rsidR="009B1D14" w:rsidRDefault="009B1D14">
      <w:pPr>
        <w:pStyle w:val="Body"/>
      </w:pPr>
    </w:p>
    <w:p w:rsidR="009B1D14" w:rsidRDefault="009B1D14">
      <w:pPr>
        <w:pStyle w:val="Body"/>
      </w:pPr>
    </w:p>
    <w:p w:rsidR="009B1D14" w:rsidRDefault="007A5DC8">
      <w:pPr>
        <w:pStyle w:val="Body"/>
        <w:rPr>
          <w:rStyle w:val="None"/>
        </w:rPr>
      </w:pPr>
      <w:r>
        <w:rPr>
          <w:rStyle w:val="None"/>
          <w:lang w:val="de-DE"/>
        </w:rPr>
        <w:t>Will</w:t>
      </w:r>
      <w:del w:id="186" w:author="William Davis" w:date="2017-05-29T20:37:00Z">
        <w:r>
          <w:rPr>
            <w:rStyle w:val="None"/>
            <w:lang w:val="it-IT"/>
          </w:rPr>
          <w:delText>iam</w:delText>
        </w:r>
      </w:del>
      <w:r>
        <w:rPr>
          <w:rStyle w:val="None"/>
          <w:lang w:val="en-US"/>
        </w:rPr>
        <w:t xml:space="preserve"> Davis is a PhD student at</w:t>
      </w:r>
      <w:r>
        <w:rPr>
          <w:rStyle w:val="None"/>
          <w:lang w:val="en-US"/>
        </w:rPr>
        <w:t xml:space="preserve"> the Critical Studies in Architecture program at the University of California, Los Angeles, where he is a teaching associate and senior research associate at cityLAB UCLA. His research focuses on the emergence of mili</w:t>
      </w:r>
    </w:p>
    <w:p w:rsidR="009B1D14" w:rsidRDefault="007A5DC8">
      <w:pPr>
        <w:pStyle w:val="Body"/>
        <w:rPr>
          <w:del w:id="187" w:author="William Davis" w:date="2017-05-29T20:37:00Z"/>
          <w:rStyle w:val="None"/>
          <w:i/>
          <w:iCs/>
        </w:rPr>
      </w:pPr>
      <w:r>
        <w:rPr>
          <w:rStyle w:val="None"/>
          <w:lang w:val="en-US"/>
        </w:rPr>
        <w:t>http://williamdavis.eu</w:t>
      </w:r>
    </w:p>
    <w:p w:rsidR="009B1D14" w:rsidRDefault="009B1D14">
      <w:pPr>
        <w:pStyle w:val="Body"/>
        <w:rPr>
          <w:del w:id="188" w:author="William Davis" w:date="2017-05-29T20:37:00Z"/>
        </w:rPr>
      </w:pPr>
    </w:p>
    <w:p w:rsidR="009B1D14" w:rsidRDefault="007A5DC8">
      <w:pPr>
        <w:pStyle w:val="Body"/>
        <w:rPr>
          <w:del w:id="189" w:author="William Davis" w:date="2017-05-29T20:37:00Z"/>
        </w:rPr>
      </w:pPr>
      <w:del w:id="190" w:author="William Davis" w:date="2017-05-29T20:37:00Z">
        <w:r>
          <w:rPr>
            <w:rStyle w:val="None"/>
            <w:shd w:val="clear" w:color="auto" w:fill="FFFF00"/>
            <w:lang w:val="en-US"/>
          </w:rPr>
          <w:delText xml:space="preserve">Will, please </w:delText>
        </w:r>
        <w:r>
          <w:rPr>
            <w:rStyle w:val="None"/>
            <w:shd w:val="clear" w:color="auto" w:fill="FFFF00"/>
            <w:lang w:val="en-US"/>
          </w:rPr>
          <w:delText>check your bio</w:delText>
        </w:r>
        <w:r>
          <w:rPr>
            <w:rStyle w:val="None"/>
            <w:shd w:val="clear" w:color="auto" w:fill="FFFF00"/>
          </w:rPr>
          <w:delText xml:space="preserve">… </w:delText>
        </w:r>
        <w:r>
          <w:rPr>
            <w:rStyle w:val="None"/>
            <w:shd w:val="clear" w:color="auto" w:fill="FFFF00"/>
            <w:lang w:val="en-US"/>
          </w:rPr>
          <w:delText>might be you can give us a longer version</w:delText>
        </w:r>
        <w:r>
          <w:delText xml:space="preserve">  </w:delText>
        </w:r>
      </w:del>
    </w:p>
    <w:p w:rsidR="009B1D14" w:rsidRDefault="007A5DC8">
      <w:pPr>
        <w:pStyle w:val="Body"/>
        <w:widowControl/>
      </w:pPr>
      <w:r>
        <w:br w:type="page"/>
      </w:r>
    </w:p>
    <w:p w:rsidR="009B1D14" w:rsidRDefault="007A5DC8">
      <w:pPr>
        <w:pStyle w:val="Heading"/>
        <w:rPr>
          <w:rStyle w:val="None"/>
          <w:color w:val="FF0000"/>
          <w:u w:color="FF0000"/>
        </w:rPr>
      </w:pPr>
      <w:bookmarkStart w:id="191" w:name="_Toc2"/>
      <w:r>
        <w:rPr>
          <w:lang w:val="en-US"/>
        </w:rPr>
        <w:t xml:space="preserve">02// Guided Tour _ Where are the self-built communities?  </w:t>
      </w:r>
      <w:bookmarkEnd w:id="191"/>
    </w:p>
    <w:p w:rsidR="009B1D14" w:rsidRDefault="007A5DC8">
      <w:pPr>
        <w:pStyle w:val="Body"/>
        <w:widowControl/>
      </w:pPr>
      <w:r>
        <w:rPr>
          <w:rStyle w:val="None"/>
          <w:color w:val="FF0000"/>
          <w:u w:color="FF0000"/>
        </w:rPr>
        <w:br w:type="page"/>
      </w:r>
    </w:p>
    <w:p w:rsidR="009B1D14" w:rsidRDefault="007A5DC8">
      <w:pPr>
        <w:pStyle w:val="Heading"/>
        <w:rPr>
          <w:rStyle w:val="None"/>
          <w:color w:val="FF0000"/>
          <w:u w:color="FF0000"/>
        </w:rPr>
      </w:pPr>
      <w:bookmarkStart w:id="192" w:name="_Toc3"/>
      <w:r>
        <w:rPr>
          <w:rStyle w:val="None"/>
          <w:color w:val="FF0000"/>
          <w:u w:color="FF0000"/>
          <w:lang w:val="en-US"/>
        </w:rPr>
        <w:t xml:space="preserve">03// Preface _ The role of self-built communities in designing the city _ by Liesbeth Huybrechts </w:t>
      </w:r>
      <w:bookmarkEnd w:id="192"/>
    </w:p>
    <w:p w:rsidR="009B1D14" w:rsidRDefault="009B1D14">
      <w:pPr>
        <w:pStyle w:val="normal0"/>
        <w:spacing w:line="360" w:lineRule="auto"/>
        <w:rPr>
          <w:rStyle w:val="None"/>
          <w:rFonts w:ascii="Times New Roman" w:eastAsia="Times New Roman" w:hAnsi="Times New Roman" w:cs="Times New Roman"/>
          <w:i/>
          <w:iCs/>
        </w:rPr>
      </w:pPr>
    </w:p>
    <w:p w:rsidR="009B1D14" w:rsidRDefault="007A5DC8">
      <w:pPr>
        <w:pStyle w:val="Body"/>
      </w:pPr>
      <w:ins w:id="193" w:author="Claire Quinn" w:date="2017-05-24T11:52:00Z">
        <w:r>
          <w:t>‘</w:t>
        </w:r>
      </w:ins>
      <w:del w:id="194" w:author="Claire Quinn" w:date="2017-05-24T11:52:00Z">
        <w:r>
          <w:rPr>
            <w:lang w:val="en-US"/>
          </w:rPr>
          <w:delText>The</w:delText>
        </w:r>
      </w:del>
      <w:ins w:id="195" w:author="Claire Quinn" w:date="2017-05-24T11:52:00Z">
        <w:r>
          <w:rPr>
            <w:lang w:val="de-DE"/>
          </w:rPr>
          <w:t>Standard</w:t>
        </w:r>
        <w:r>
          <w:t xml:space="preserve">’ </w:t>
        </w:r>
        <w:r>
          <w:rPr>
            <w:lang w:val="en-US"/>
          </w:rPr>
          <w:t xml:space="preserve">dwellings in </w:t>
        </w:r>
      </w:ins>
      <w:del w:id="196" w:author="Claire Quinn" w:date="2017-05-24T11:53:00Z">
        <w:r>
          <w:delText xml:space="preserve"> ‘stand</w:delText>
        </w:r>
        <w:r>
          <w:delText xml:space="preserve">ard’ </w:delText>
        </w:r>
        <w:r>
          <w:rPr>
            <w:lang w:val="en-US"/>
          </w:rPr>
          <w:delText xml:space="preserve">ideal of living in </w:delText>
        </w:r>
      </w:del>
      <w:r>
        <w:rPr>
          <w:lang w:val="en-US"/>
        </w:rPr>
        <w:t xml:space="preserve">Hong Kong today are </w:t>
      </w:r>
      <w:ins w:id="197" w:author="Claire Quinn" w:date="2017-05-24T11:53:00Z">
        <w:r>
          <w:rPr>
            <w:lang w:val="en-US"/>
          </w:rPr>
          <w:t xml:space="preserve">one of two types, </w:t>
        </w:r>
      </w:ins>
      <w:r>
        <w:rPr>
          <w:lang w:val="en-US"/>
        </w:rPr>
        <w:t xml:space="preserve">dwellings, mainly in the form of </w:t>
      </w:r>
      <w:ins w:id="198" w:author="Claire Quinn" w:date="2017-05-24T12:37:00Z">
        <w:r>
          <w:rPr>
            <w:lang w:val="en-US"/>
          </w:rPr>
          <w:t xml:space="preserve">city centre </w:t>
        </w:r>
      </w:ins>
      <w:r>
        <w:rPr>
          <w:lang w:val="en-US"/>
        </w:rPr>
        <w:t xml:space="preserve">flats in tower blocks </w:t>
      </w:r>
      <w:del w:id="199" w:author="Claire Quinn" w:date="2017-05-24T12:38:00Z">
        <w:r>
          <w:rPr>
            <w:lang w:val="en-US"/>
          </w:rPr>
          <w:delText xml:space="preserve">in the city centre </w:delText>
        </w:r>
      </w:del>
      <w:r>
        <w:rPr>
          <w:lang w:val="en-US"/>
        </w:rPr>
        <w:t xml:space="preserve">and individual houses in </w:t>
      </w:r>
      <w:del w:id="200" w:author="Claire Quinn" w:date="2017-05-24T11:51:00Z">
        <w:r>
          <w:rPr>
            <w:lang w:val="en-US"/>
          </w:rPr>
          <w:delText>the</w:delText>
        </w:r>
      </w:del>
      <w:ins w:id="201" w:author="Claire Quinn" w:date="2017-05-24T12:38:00Z">
        <w:r>
          <w:rPr>
            <w:lang w:val="en-US"/>
          </w:rPr>
          <w:t xml:space="preserve">the surrounding </w:t>
        </w:r>
      </w:ins>
      <w:del w:id="202" w:author="Claire Quinn" w:date="2017-05-24T12:38:00Z">
        <w:r>
          <w:delText xml:space="preserve"> </w:delText>
        </w:r>
      </w:del>
      <w:r>
        <w:rPr>
          <w:lang w:val="en-US"/>
        </w:rPr>
        <w:t>areas</w:t>
      </w:r>
      <w:del w:id="203" w:author="Claire Quinn" w:date="2017-05-24T12:38:00Z">
        <w:r>
          <w:rPr>
            <w:lang w:val="en-US"/>
          </w:rPr>
          <w:delText xml:space="preserve"> around the city</w:delText>
        </w:r>
      </w:del>
      <w:r>
        <w:rPr>
          <w:lang w:val="en-US"/>
        </w:rPr>
        <w:t xml:space="preserve">. Although the temperature allows it and there is a shortage of housing, the city space today offers little opportunities for street living. However, street living is part of the history of Hong Kong. </w:t>
      </w:r>
      <w:r>
        <w:rPr>
          <w:rStyle w:val="None"/>
          <w:shd w:val="clear" w:color="auto" w:fill="FFFFFF"/>
          <w:lang w:val="en-US"/>
        </w:rPr>
        <w:t>Since the late 1940s squatter settlements were built, b</w:t>
      </w:r>
      <w:r>
        <w:rPr>
          <w:rStyle w:val="None"/>
          <w:shd w:val="clear" w:color="auto" w:fill="FFFFFF"/>
          <w:lang w:val="en-US"/>
        </w:rPr>
        <w:t xml:space="preserve">ecause much of the housing in the territory was destroyed during World War Two. During this </w:t>
      </w:r>
      <w:ins w:id="204" w:author="Claire Quinn" w:date="2017-05-24T12:39:00Z">
        <w:r>
          <w:rPr>
            <w:rStyle w:val="None"/>
            <w:shd w:val="clear" w:color="auto" w:fill="FFFFFF"/>
            <w:lang w:val="en-US"/>
          </w:rPr>
          <w:t xml:space="preserve">time </w:t>
        </w:r>
      </w:ins>
      <w:r>
        <w:rPr>
          <w:rStyle w:val="None"/>
          <w:shd w:val="clear" w:color="auto" w:fill="FFFFFF"/>
          <w:lang w:val="en-US"/>
        </w:rPr>
        <w:t>and the</w:t>
      </w:r>
      <w:ins w:id="205" w:author="Claire Quinn" w:date="2017-05-24T12:39:00Z">
        <w:r>
          <w:rPr>
            <w:rStyle w:val="None"/>
            <w:shd w:val="clear" w:color="auto" w:fill="FFFFFF"/>
            <w:lang w:val="en-US"/>
          </w:rPr>
          <w:t>n again during the</w:t>
        </w:r>
      </w:ins>
      <w:r>
        <w:rPr>
          <w:rStyle w:val="None"/>
          <w:shd w:val="clear" w:color="auto" w:fill="FFFFFF"/>
          <w:lang w:val="en-US"/>
        </w:rPr>
        <w:t xml:space="preserve"> Chinese Civil War refugees from the mainland came to Hong Kong</w:t>
      </w:r>
      <w:ins w:id="206" w:author="Claire Quinn" w:date="2017-05-24T12:39:00Z">
        <w:r>
          <w:rPr>
            <w:rStyle w:val="None"/>
            <w:shd w:val="clear" w:color="auto" w:fill="FFFFFF"/>
          </w:rPr>
          <w:t xml:space="preserve"> </w:t>
        </w:r>
      </w:ins>
      <w:del w:id="207" w:author="Claire Quinn" w:date="2017-05-24T12:39:00Z">
        <w:r>
          <w:rPr>
            <w:rStyle w:val="None"/>
            <w:shd w:val="clear" w:color="auto" w:fill="FFFFFF"/>
          </w:rPr>
          <w:delText xml:space="preserve">, </w:delText>
        </w:r>
      </w:del>
      <w:r>
        <w:rPr>
          <w:rStyle w:val="None"/>
          <w:shd w:val="clear" w:color="auto" w:fill="FFFFFF"/>
          <w:lang w:val="en-US"/>
        </w:rPr>
        <w:t xml:space="preserve">with a need for accommodation. This gave rise to </w:t>
      </w:r>
      <w:ins w:id="208" w:author="Claire Quinn" w:date="2017-05-24T12:39:00Z">
        <w:r>
          <w:rPr>
            <w:rStyle w:val="None"/>
            <w:shd w:val="clear" w:color="auto" w:fill="FFFFFF"/>
            <w:lang w:val="en-US"/>
          </w:rPr>
          <w:t>the</w:t>
        </w:r>
      </w:ins>
      <w:del w:id="209" w:author="Claire Quinn" w:date="2017-05-24T12:39:00Z">
        <w:r>
          <w:rPr>
            <w:rStyle w:val="None"/>
            <w:shd w:val="clear" w:color="auto" w:fill="FFFFFF"/>
          </w:rPr>
          <w:delText>a</w:delText>
        </w:r>
      </w:del>
      <w:r>
        <w:rPr>
          <w:rStyle w:val="None"/>
          <w:shd w:val="clear" w:color="auto" w:fill="FFFFFF"/>
          <w:lang w:val="en-US"/>
        </w:rPr>
        <w:t xml:space="preserve"> large-scale pr</w:t>
      </w:r>
      <w:r>
        <w:rPr>
          <w:rStyle w:val="None"/>
          <w:shd w:val="clear" w:color="auto" w:fill="FFFFFF"/>
          <w:lang w:val="en-US"/>
        </w:rPr>
        <w:t xml:space="preserve">actice of self-building houses, making use of iron sheets and timber. After a few natural disasters, </w:t>
      </w:r>
      <w:ins w:id="210" w:author="Claire Quinn" w:date="2017-05-24T12:40:00Z">
        <w:r>
          <w:rPr>
            <w:rStyle w:val="None"/>
            <w:shd w:val="clear" w:color="auto" w:fill="FFFFFF"/>
            <w:lang w:val="es-ES_tradnl"/>
          </w:rPr>
          <w:t>in particular</w:t>
        </w:r>
      </w:ins>
      <w:del w:id="211" w:author="Claire Quinn" w:date="2017-05-24T12:40:00Z">
        <w:r>
          <w:rPr>
            <w:rStyle w:val="None"/>
            <w:shd w:val="clear" w:color="auto" w:fill="FFFFFF"/>
            <w:lang w:val="en-US"/>
          </w:rPr>
          <w:delText>especially</w:delText>
        </w:r>
      </w:del>
      <w:r>
        <w:rPr>
          <w:rStyle w:val="None"/>
          <w:shd w:val="clear" w:color="auto" w:fill="FFFFFF"/>
        </w:rPr>
        <w:t xml:space="preserve"> </w:t>
      </w:r>
      <w:ins w:id="212" w:author="Claire Quinn" w:date="2017-05-24T12:40:00Z">
        <w:r>
          <w:rPr>
            <w:rStyle w:val="None"/>
            <w:shd w:val="clear" w:color="auto" w:fill="FFFFFF"/>
            <w:lang w:val="en-US"/>
          </w:rPr>
          <w:t>the disastrous</w:t>
        </w:r>
      </w:ins>
      <w:del w:id="213" w:author="Claire Quinn" w:date="2017-05-24T12:40:00Z">
        <w:r>
          <w:rPr>
            <w:rStyle w:val="None"/>
            <w:shd w:val="clear" w:color="auto" w:fill="FFFFFF"/>
          </w:rPr>
          <w:delText>a</w:delText>
        </w:r>
      </w:del>
      <w:r>
        <w:rPr>
          <w:rStyle w:val="None"/>
          <w:shd w:val="clear" w:color="auto" w:fill="FFFFFF"/>
          <w:lang w:val="en-US"/>
        </w:rPr>
        <w:t xml:space="preserve"> fire in the Shek Kip Mei squatter settlement in 1953, the government </w:t>
      </w:r>
      <w:ins w:id="214" w:author="Claire Quinn" w:date="2017-05-24T12:41:00Z">
        <w:r>
          <w:rPr>
            <w:rStyle w:val="None"/>
            <w:shd w:val="clear" w:color="auto" w:fill="FFFFFF"/>
            <w:lang w:val="en-US"/>
          </w:rPr>
          <w:t>began to</w:t>
        </w:r>
      </w:ins>
      <w:del w:id="215" w:author="Claire Quinn" w:date="2017-05-24T12:41:00Z">
        <w:r>
          <w:rPr>
            <w:rStyle w:val="None"/>
            <w:shd w:val="clear" w:color="auto" w:fill="FFFFFF"/>
            <w:lang w:val="en-US"/>
          </w:rPr>
          <w:delText>started</w:delText>
        </w:r>
      </w:del>
      <w:r>
        <w:rPr>
          <w:rStyle w:val="None"/>
          <w:shd w:val="clear" w:color="auto" w:fill="FFFFFF"/>
          <w:lang w:val="fr-FR"/>
        </w:rPr>
        <w:t xml:space="preserve"> discoura</w:t>
      </w:r>
      <w:ins w:id="216" w:author="Claire Quinn" w:date="2017-05-24T12:41:00Z">
        <w:r>
          <w:rPr>
            <w:rStyle w:val="None"/>
            <w:shd w:val="clear" w:color="auto" w:fill="FFFFFF"/>
          </w:rPr>
          <w:t>ge</w:t>
        </w:r>
      </w:ins>
      <w:del w:id="217" w:author="Claire Quinn" w:date="2017-05-24T12:41:00Z">
        <w:r>
          <w:rPr>
            <w:rStyle w:val="None"/>
            <w:shd w:val="clear" w:color="auto" w:fill="FFFFFF"/>
            <w:lang w:val="nl-NL"/>
          </w:rPr>
          <w:delText>ging</w:delText>
        </w:r>
      </w:del>
      <w:r>
        <w:rPr>
          <w:rStyle w:val="None"/>
          <w:shd w:val="clear" w:color="auto" w:fill="FFFFFF"/>
          <w:lang w:val="en-US"/>
        </w:rPr>
        <w:t xml:space="preserve"> squatting. Many people were moved from the squats to public housing (</w:t>
      </w:r>
      <w:r>
        <w:rPr>
          <w:lang w:val="en-US"/>
        </w:rPr>
        <w:t>Tai, Ge and Lee, 2011</w:t>
      </w:r>
      <w:r>
        <w:rPr>
          <w:rStyle w:val="None"/>
          <w:shd w:val="clear" w:color="auto" w:fill="FFFFFF"/>
        </w:rPr>
        <w:t xml:space="preserve">). </w:t>
      </w:r>
    </w:p>
    <w:p w:rsidR="009B1D14" w:rsidRDefault="009B1D14">
      <w:pPr>
        <w:pStyle w:val="Body"/>
      </w:pPr>
    </w:p>
    <w:p w:rsidR="009B1D14" w:rsidRDefault="007A5DC8">
      <w:pPr>
        <w:pStyle w:val="Body"/>
        <w:rPr>
          <w:ins w:id="218" w:author="Claire Quinn" w:date="2017-05-24T12:53:00Z"/>
        </w:rPr>
      </w:pPr>
      <w:r>
        <w:rPr>
          <w:lang w:val="en-US"/>
        </w:rPr>
        <w:t>This</w:t>
      </w:r>
      <w:del w:id="219" w:author="Claire Quinn" w:date="2017-05-24T12:42:00Z">
        <w:r>
          <w:rPr>
            <w:lang w:val="en-US"/>
          </w:rPr>
          <w:delText xml:space="preserve"> book</w:delText>
        </w:r>
      </w:del>
      <w:r>
        <w:rPr>
          <w:lang w:val="en-US"/>
        </w:rPr>
        <w:t xml:space="preserve"> chapter provides an insight in</w:t>
      </w:r>
      <w:ins w:id="220" w:author="Claire Quinn" w:date="2017-05-24T12:42:00Z">
        <w:r>
          <w:t>to</w:t>
        </w:r>
      </w:ins>
      <w:r>
        <w:t xml:space="preserve"> </w:t>
      </w:r>
      <w:ins w:id="221" w:author="Claire Quinn" w:date="2017-05-24T12:42:00Z">
        <w:r>
          <w:rPr>
            <w:lang w:val="en-US"/>
          </w:rPr>
          <w:t>the</w:t>
        </w:r>
      </w:ins>
      <w:del w:id="222" w:author="Claire Quinn" w:date="2017-05-24T12:42:00Z">
        <w:r>
          <w:delText>a</w:delText>
        </w:r>
      </w:del>
      <w:r>
        <w:rPr>
          <w:lang w:val="en-US"/>
        </w:rPr>
        <w:t xml:space="preserve"> research </w:t>
      </w:r>
      <w:ins w:id="223" w:author="Claire Quinn" w:date="2017-05-24T12:42:00Z">
        <w:del w:id="224" w:author="Yanki Lee" w:date="2017-05-26T17:16:00Z">
          <w:r>
            <w:rPr>
              <w:lang w:val="en-US"/>
            </w:rPr>
            <w:delText xml:space="preserve">carried out </w:delText>
          </w:r>
        </w:del>
      </w:ins>
      <w:del w:id="225" w:author="Yanki Lee" w:date="2017-05-26T17:16:00Z">
        <w:r>
          <w:rPr>
            <w:lang w:val="en-US"/>
          </w:rPr>
          <w:delText xml:space="preserve">by HKDI Design Lab </w:delText>
        </w:r>
      </w:del>
      <w:r>
        <w:rPr>
          <w:lang w:val="en-US"/>
        </w:rPr>
        <w:t xml:space="preserve">that re-investigates the potential of street living in Hong Kong. </w:t>
      </w:r>
      <w:ins w:id="226" w:author="Claire Quinn" w:date="2017-05-24T12:43:00Z">
        <w:r>
          <w:rPr>
            <w:lang w:val="nl-NL"/>
          </w:rPr>
          <w:t>Over</w:t>
        </w:r>
      </w:ins>
      <w:del w:id="227" w:author="Claire Quinn" w:date="2017-05-24T12:43:00Z">
        <w:r>
          <w:rPr>
            <w:lang w:val="en-US"/>
          </w:rPr>
          <w:delText>During</w:delText>
        </w:r>
      </w:del>
      <w:ins w:id="228" w:author="Claire Quinn" w:date="2017-05-24T12:43:00Z">
        <w:r>
          <w:rPr>
            <w:lang w:val="en-US"/>
          </w:rPr>
          <w:t xml:space="preserve"> a two year period</w:t>
        </w:r>
      </w:ins>
      <w:del w:id="229" w:author="Claire Quinn" w:date="2017-05-24T12:43:00Z">
        <w:r>
          <w:rPr>
            <w:lang w:val="en-US"/>
          </w:rPr>
          <w:delText xml:space="preserve"> two</w:delText>
        </w:r>
      </w:del>
      <w:ins w:id="230" w:author="Claire Quinn" w:date="2017-05-24T12:44:00Z">
        <w:r>
          <w:t xml:space="preserve"> </w:t>
        </w:r>
      </w:ins>
      <w:ins w:id="231" w:author="Yanki Lee" w:date="2017-05-26T17:16:00Z">
        <w:r>
          <w:rPr>
            <w:lang w:val="en-US"/>
          </w:rPr>
          <w:t xml:space="preserve">design </w:t>
        </w:r>
      </w:ins>
      <w:ins w:id="232" w:author="Claire Quinn" w:date="2017-05-24T12:44:00Z">
        <w:r>
          <w:rPr>
            <w:lang w:val="en-US"/>
          </w:rPr>
          <w:t>researchers worked on</w:t>
        </w:r>
      </w:ins>
      <w:del w:id="233" w:author="Claire Quinn" w:date="2017-05-24T12:43:00Z">
        <w:r>
          <w:rPr>
            <w:lang w:val="en-US"/>
          </w:rPr>
          <w:delText xml:space="preserve"> years, the Lab has been involved in</w:delText>
        </w:r>
      </w:del>
      <w:r>
        <w:t xml:space="preserve"> ‘</w:t>
      </w:r>
      <w:r>
        <w:rPr>
          <w:lang w:val="en-US"/>
        </w:rPr>
        <w:t>in-the field</w:t>
      </w:r>
      <w:r>
        <w:t xml:space="preserve">’ </w:t>
      </w:r>
      <w:r>
        <w:rPr>
          <w:lang w:val="en-US"/>
        </w:rPr>
        <w:t xml:space="preserve">research </w:t>
      </w:r>
      <w:ins w:id="234" w:author="Claire Quinn" w:date="2017-05-24T12:44:00Z">
        <w:r>
          <w:rPr>
            <w:lang w:val="en-US"/>
          </w:rPr>
          <w:t>looking at</w:t>
        </w:r>
      </w:ins>
      <w:del w:id="235" w:author="Claire Quinn" w:date="2017-05-24T12:44:00Z">
        <w:r>
          <w:delText>on</w:delText>
        </w:r>
      </w:del>
      <w:r>
        <w:rPr>
          <w:lang w:val="en-US"/>
        </w:rPr>
        <w:t xml:space="preserve"> how people without homes self-organise</w:t>
      </w:r>
      <w:ins w:id="236" w:author="Claire Quinn" w:date="2017-05-24T12:44:00Z">
        <w:r>
          <w:t>d</w:t>
        </w:r>
      </w:ins>
      <w:r>
        <w:rPr>
          <w:lang w:val="en-US"/>
        </w:rPr>
        <w:t xml:space="preserve"> to construct their own homes, meeting</w:t>
      </w:r>
      <w:del w:id="237" w:author="Claire Quinn" w:date="2017-05-24T12:45:00Z">
        <w:r>
          <w:delText>-</w:delText>
        </w:r>
      </w:del>
      <w:r>
        <w:rPr>
          <w:lang w:val="en-US"/>
        </w:rPr>
        <w:t xml:space="preserve"> and work spaces in the streets. Th</w:t>
      </w:r>
      <w:ins w:id="238" w:author="Claire Quinn" w:date="2017-05-24T12:50:00Z">
        <w:r>
          <w:t>is</w:t>
        </w:r>
      </w:ins>
      <w:del w:id="239" w:author="Claire Quinn" w:date="2017-05-24T12:50:00Z">
        <w:r>
          <w:delText>e</w:delText>
        </w:r>
      </w:del>
      <w:r>
        <w:rPr>
          <w:lang w:val="en-US"/>
        </w:rPr>
        <w:t xml:space="preserve"> thorough</w:t>
      </w:r>
      <w:r>
        <w:rPr>
          <w:lang w:val="en-US"/>
        </w:rPr>
        <w:t xml:space="preserve"> field study of today</w:t>
      </w:r>
      <w:r>
        <w:t>’</w:t>
      </w:r>
      <w:r>
        <w:rPr>
          <w:lang w:val="en-US"/>
        </w:rPr>
        <w:t>s - rather marginal - forms of self-organised street living, is used by the Lab in a speculative design process on the future of street living in Hong Kong. T</w:t>
      </w:r>
      <w:ins w:id="240" w:author="Claire Quinn" w:date="2017-05-24T12:51:00Z">
        <w:r>
          <w:rPr>
            <w:lang w:val="en-US"/>
          </w:rPr>
          <w:t>he insights</w:t>
        </w:r>
      </w:ins>
      <w:del w:id="241" w:author="Claire Quinn" w:date="2017-05-24T12:51:00Z">
        <w:r>
          <w:delText>o</w:delText>
        </w:r>
      </w:del>
      <w:r>
        <w:rPr>
          <w:lang w:val="en-US"/>
        </w:rPr>
        <w:t xml:space="preserve"> gain</w:t>
      </w:r>
      <w:ins w:id="242" w:author="Claire Quinn" w:date="2017-05-24T12:52:00Z">
        <w:r>
          <w:rPr>
            <w:lang w:val="en-US"/>
          </w:rPr>
          <w:t>ed provided</w:t>
        </w:r>
      </w:ins>
      <w:r>
        <w:t xml:space="preserve"> a </w:t>
      </w:r>
      <w:ins w:id="243" w:author="Claire Quinn" w:date="2017-05-24T12:52:00Z">
        <w:r>
          <w:rPr>
            <w:lang w:val="en-US"/>
          </w:rPr>
          <w:t xml:space="preserve">more </w:t>
        </w:r>
      </w:ins>
      <w:r>
        <w:rPr>
          <w:lang w:val="en-US"/>
        </w:rPr>
        <w:t xml:space="preserve">nuanced understanding of the potential </w:t>
      </w:r>
      <w:r>
        <w:rPr>
          <w:lang w:val="en-US"/>
        </w:rPr>
        <w:t>of this fieldwork for the future of street living</w:t>
      </w:r>
      <w:ins w:id="244" w:author="Claire Quinn" w:date="2017-05-24T12:52:00Z">
        <w:r>
          <w:t>. In</w:t>
        </w:r>
      </w:ins>
      <w:del w:id="245" w:author="Claire Quinn" w:date="2017-05-24T12:52:00Z">
        <w:r>
          <w:delText>,</w:delText>
        </w:r>
      </w:del>
      <w:r>
        <w:rPr>
          <w:lang w:val="en-US"/>
        </w:rPr>
        <w:t xml:space="preserve"> this chapter</w:t>
      </w:r>
      <w:ins w:id="246" w:author="Yanki Lee" w:date="2017-05-26T17:18:00Z">
        <w:r>
          <w:rPr>
            <w:lang w:val="en-US"/>
          </w:rPr>
          <w:t xml:space="preserve">, it aims to </w:t>
        </w:r>
      </w:ins>
      <w:del w:id="247" w:author="Yanki Lee" w:date="2017-05-26T17:18:00Z">
        <w:r>
          <w:delText xml:space="preserve"> </w:delText>
        </w:r>
      </w:del>
      <w:ins w:id="248" w:author="Claire Quinn" w:date="2017-05-24T12:52:00Z">
        <w:del w:id="249" w:author="Yanki Lee" w:date="2017-05-26T17:18:00Z">
          <w:r>
            <w:rPr>
              <w:lang w:val="en-US"/>
            </w:rPr>
            <w:delText xml:space="preserve">we </w:delText>
          </w:r>
        </w:del>
      </w:ins>
      <w:r>
        <w:rPr>
          <w:lang w:val="it-IT"/>
        </w:rPr>
        <w:t>present</w:t>
      </w:r>
      <w:del w:id="250" w:author="Claire Quinn" w:date="2017-05-24T12:53:00Z">
        <w:r>
          <w:delText>s</w:delText>
        </w:r>
      </w:del>
      <w:r>
        <w:rPr>
          <w:lang w:val="en-US"/>
        </w:rPr>
        <w:t xml:space="preserve"> a critical engagement with the discourse that explores citizen self-organisation in the design of tomorrow</w:t>
      </w:r>
      <w:r>
        <w:t>’</w:t>
      </w:r>
      <w:r>
        <w:rPr>
          <w:lang w:val="en-US"/>
        </w:rPr>
        <w:t>s cities. We do this to avoid treating people</w:t>
      </w:r>
      <w:r>
        <w:t>’</w:t>
      </w:r>
      <w:r>
        <w:rPr>
          <w:lang w:val="en-US"/>
        </w:rPr>
        <w:t>s self-org</w:t>
      </w:r>
      <w:r>
        <w:rPr>
          <w:lang w:val="en-US"/>
        </w:rPr>
        <w:t xml:space="preserve">anisation as a mere tool to design or - on the contrary - to romanticise the phenomenon. By gaining a more nuanced understanding of self-organisation, we also gain a richer understanding of its opportunities and challenges for designing on an urban level. </w:t>
      </w:r>
    </w:p>
    <w:p w:rsidR="009B1D14" w:rsidRDefault="009B1D14">
      <w:pPr>
        <w:pStyle w:val="Body"/>
        <w:rPr>
          <w:ins w:id="251" w:author="Claire Quinn" w:date="2017-05-24T12:53:00Z"/>
        </w:rPr>
      </w:pPr>
    </w:p>
    <w:p w:rsidR="009B1D14" w:rsidRDefault="007A5DC8">
      <w:pPr>
        <w:pStyle w:val="Body"/>
      </w:pPr>
      <w:ins w:id="252" w:author="Yanki Lee" w:date="2017-05-26T17:20:00Z">
        <w:r>
          <w:rPr>
            <w:rStyle w:val="None"/>
            <w:shd w:val="clear" w:color="auto" w:fill="FFFF00"/>
            <w:lang w:val="en-US"/>
          </w:rPr>
          <w:t xml:space="preserve">Liesbeth, a message for you from our editor - </w:t>
        </w:r>
      </w:ins>
      <w:ins w:id="253" w:author="Claire Quinn" w:date="2017-05-24T12:57:00Z">
        <w:r>
          <w:rPr>
            <w:rStyle w:val="None"/>
            <w:shd w:val="clear" w:color="auto" w:fill="FFFF00"/>
            <w:lang w:val="en-US"/>
          </w:rPr>
          <w:t xml:space="preserve">Might be an idea to rethink the use of  </w:t>
        </w:r>
        <w:r>
          <w:rPr>
            <w:rStyle w:val="None"/>
            <w:shd w:val="clear" w:color="auto" w:fill="FFFF00"/>
          </w:rPr>
          <w:t xml:space="preserve">– </w:t>
        </w:r>
        <w:r>
          <w:rPr>
            <w:rStyle w:val="None"/>
            <w:shd w:val="clear" w:color="auto" w:fill="FFFF00"/>
            <w:lang w:val="en-US"/>
          </w:rPr>
          <w:t>Em Dashes/ Hyphens -  in this chapter. They</w:t>
        </w:r>
        <w:r>
          <w:rPr>
            <w:rStyle w:val="None"/>
            <w:shd w:val="clear" w:color="auto" w:fill="FFFF00"/>
          </w:rPr>
          <w:t>’</w:t>
        </w:r>
        <w:r>
          <w:rPr>
            <w:rStyle w:val="None"/>
            <w:shd w:val="clear" w:color="auto" w:fill="FFFF00"/>
            <w:lang w:val="en-US"/>
          </w:rPr>
          <w:t>re not used throughout the rest of the book</w:t>
        </w:r>
      </w:ins>
    </w:p>
    <w:p w:rsidR="009B1D14" w:rsidRDefault="009B1D14">
      <w:pPr>
        <w:pStyle w:val="Body"/>
      </w:pPr>
    </w:p>
    <w:p w:rsidR="009B1D14" w:rsidRDefault="007A5DC8">
      <w:pPr>
        <w:pStyle w:val="Body"/>
      </w:pPr>
      <w:r>
        <w:rPr>
          <w:lang w:val="en-US"/>
        </w:rPr>
        <w:t xml:space="preserve">The goal of this HKDI project on </w:t>
      </w:r>
      <w:r>
        <w:t>‘</w:t>
      </w:r>
      <w:r>
        <w:rPr>
          <w:lang w:val="en-US"/>
        </w:rPr>
        <w:t>self-built communities in Hong Kong</w:t>
      </w:r>
      <w:r>
        <w:t xml:space="preserve">’ </w:t>
      </w:r>
      <w:r>
        <w:rPr>
          <w:lang w:val="en-US"/>
        </w:rPr>
        <w:t xml:space="preserve">is to </w:t>
      </w:r>
      <w:r>
        <w:rPr>
          <w:lang w:val="en-US"/>
        </w:rPr>
        <w:t xml:space="preserve">engage the </w:t>
      </w:r>
      <w:r>
        <w:t>‘</w:t>
      </w:r>
      <w:r>
        <w:rPr>
          <w:lang w:val="en-US"/>
        </w:rPr>
        <w:t>self-builders</w:t>
      </w:r>
      <w:r>
        <w:t xml:space="preserve">’ </w:t>
      </w:r>
      <w:r>
        <w:rPr>
          <w:lang w:val="en-US"/>
        </w:rPr>
        <w:t xml:space="preserve">and their local material knowledge in designing alternative futures for street living in the city of Hong Kong. The homeless people are deliberately not referred to as </w:t>
      </w:r>
      <w:r>
        <w:t>‘</w:t>
      </w:r>
      <w:r>
        <w:rPr>
          <w:lang w:val="en-US"/>
        </w:rPr>
        <w:t>homeless</w:t>
      </w:r>
      <w:r>
        <w:t>’</w:t>
      </w:r>
      <w:r>
        <w:rPr>
          <w:lang w:val="en-US"/>
        </w:rPr>
        <w:t>, but as people who build their own homes with a di</w:t>
      </w:r>
      <w:r>
        <w:rPr>
          <w:lang w:val="en-US"/>
        </w:rPr>
        <w:t xml:space="preserve">fferent perspective on the home. They build homes themselves with what they find in the streets. </w:t>
      </w:r>
      <w:del w:id="254" w:author="Claire Quinn" w:date="2017-05-24T13:00:00Z">
        <w:r>
          <w:rPr>
            <w:lang w:val="en-US"/>
          </w:rPr>
          <w:delText>Because the</w:delText>
        </w:r>
      </w:del>
      <w:ins w:id="255" w:author="Claire Quinn" w:date="2017-05-24T13:00:00Z">
        <w:r>
          <w:rPr>
            <w:lang w:val="en-US"/>
          </w:rPr>
          <w:t xml:space="preserve">During the </w:t>
        </w:r>
        <w:del w:id="256" w:author="Yanki Lee" w:date="2017-05-26T17:20:00Z">
          <w:r>
            <w:rPr>
              <w:lang w:val="en-US"/>
            </w:rPr>
            <w:delText>field work</w:delText>
          </w:r>
        </w:del>
      </w:ins>
      <w:ins w:id="257" w:author="Yanki Lee" w:date="2017-05-26T17:20:00Z">
        <w:r>
          <w:rPr>
            <w:lang w:val="nl-NL"/>
          </w:rPr>
          <w:t>fieldwork</w:t>
        </w:r>
      </w:ins>
      <w:r>
        <w:rPr>
          <w:lang w:val="en-US"/>
        </w:rPr>
        <w:t xml:space="preserve"> designers </w:t>
      </w:r>
      <w:ins w:id="258" w:author="Claire Quinn" w:date="2017-05-24T13:01:00Z">
        <w:r>
          <w:rPr>
            <w:lang w:val="en-US"/>
          </w:rPr>
          <w:t>were able to foster</w:t>
        </w:r>
      </w:ins>
      <w:del w:id="259" w:author="Claire Quinn" w:date="2017-05-24T13:01:00Z">
        <w:r>
          <w:rPr>
            <w:lang w:val="en-US"/>
          </w:rPr>
          <w:delText>created a</w:delText>
        </w:r>
      </w:del>
      <w:r>
        <w:rPr>
          <w:lang w:val="fr-FR"/>
        </w:rPr>
        <w:t xml:space="preserve"> relation</w:t>
      </w:r>
      <w:ins w:id="260" w:author="Claire Quinn" w:date="2017-05-24T13:01:00Z">
        <w:r>
          <w:rPr>
            <w:lang w:val="en-US"/>
          </w:rPr>
          <w:t>ships</w:t>
        </w:r>
      </w:ins>
      <w:r>
        <w:rPr>
          <w:lang w:val="en-US"/>
        </w:rPr>
        <w:t xml:space="preserve"> of trust with the self-builders</w:t>
      </w:r>
      <w:ins w:id="261" w:author="Claire Quinn" w:date="2017-05-24T13:01:00Z">
        <w:r>
          <w:rPr>
            <w:lang w:val="en-US"/>
          </w:rPr>
          <w:t xml:space="preserve"> and in turn</w:t>
        </w:r>
      </w:ins>
      <w:del w:id="262" w:author="Claire Quinn" w:date="2017-05-24T13:01:00Z">
        <w:r>
          <w:delText>,</w:delText>
        </w:r>
      </w:del>
      <w:r>
        <w:rPr>
          <w:lang w:val="en-US"/>
        </w:rPr>
        <w:t xml:space="preserve"> the self-built community was happy to share its experiences, competences and inventiveness with the design community. At the same time, the designers shared their </w:t>
      </w:r>
      <w:del w:id="263" w:author="Claire Quinn" w:date="2017-05-24T13:03:00Z">
        <w:r>
          <w:rPr>
            <w:lang w:val="en-US"/>
          </w:rPr>
          <w:delText>ways of working</w:delText>
        </w:r>
      </w:del>
      <w:ins w:id="264" w:author="Claire Quinn" w:date="2017-05-24T13:03:00Z">
        <w:r>
          <w:rPr>
            <w:lang w:val="en-US"/>
          </w:rPr>
          <w:t>work methods, designing</w:t>
        </w:r>
      </w:ins>
      <w:r>
        <w:rPr>
          <w:lang w:val="en-US"/>
        </w:rPr>
        <w:t xml:space="preserve"> in small sessions</w:t>
      </w:r>
      <w:ins w:id="265" w:author="Claire Quinn" w:date="2017-05-24T13:02:00Z">
        <w:r>
          <w:t>,</w:t>
        </w:r>
      </w:ins>
      <w:del w:id="266" w:author="Claire Quinn" w:date="2017-05-24T13:03:00Z">
        <w:r>
          <w:rPr>
            <w:lang w:val="en-US"/>
          </w:rPr>
          <w:delText xml:space="preserve"> of</w:delText>
        </w:r>
      </w:del>
      <w:r>
        <w:rPr>
          <w:lang w:val="en-US"/>
        </w:rPr>
        <w:t xml:space="preserve"> designing </w:t>
      </w:r>
      <w:del w:id="267" w:author="Claire Quinn" w:date="2017-05-24T13:03:00Z">
        <w:r>
          <w:rPr>
            <w:lang w:val="en-US"/>
          </w:rPr>
          <w:delText xml:space="preserve">together </w:delText>
        </w:r>
      </w:del>
      <w:ins w:id="268" w:author="Claire Quinn" w:date="2017-05-24T13:03:00Z">
        <w:r>
          <w:t xml:space="preserve">in </w:t>
        </w:r>
        <w:del w:id="269" w:author="Yanki Lee" w:date="2017-05-26T17:20:00Z">
          <w:r>
            <w:rPr>
              <w:lang w:val="it-IT"/>
            </w:rPr>
            <w:delText>collabera</w:delText>
          </w:r>
          <w:r>
            <w:rPr>
              <w:lang w:val="it-IT"/>
            </w:rPr>
            <w:delText>tion</w:delText>
          </w:r>
        </w:del>
      </w:ins>
      <w:ins w:id="270" w:author="Yanki Lee" w:date="2017-05-26T17:20:00Z">
        <w:r>
          <w:rPr>
            <w:lang w:val="fr-FR"/>
          </w:rPr>
          <w:t>collaboration</w:t>
        </w:r>
      </w:ins>
      <w:ins w:id="271" w:author="Claire Quinn" w:date="2017-05-24T13:03:00Z">
        <w:r>
          <w:t xml:space="preserve"> </w:t>
        </w:r>
      </w:ins>
      <w:r>
        <w:rPr>
          <w:lang w:val="en-US"/>
        </w:rPr>
        <w:t>with the self-builders and</w:t>
      </w:r>
      <w:del w:id="272" w:author="Claire Quinn" w:date="2017-05-24T13:03:00Z">
        <w:r>
          <w:delText xml:space="preserve"> by</w:delText>
        </w:r>
      </w:del>
      <w:r>
        <w:rPr>
          <w:lang w:val="en-US"/>
        </w:rPr>
        <w:t xml:space="preserve"> scaling up </w:t>
      </w:r>
      <w:del w:id="273" w:author="Claire Quinn" w:date="2017-05-24T13:05:00Z">
        <w:r>
          <w:rPr>
            <w:lang w:val="en-US"/>
          </w:rPr>
          <w:delText xml:space="preserve">the </w:delText>
        </w:r>
      </w:del>
      <w:ins w:id="274" w:author="Claire Quinn" w:date="2017-05-24T13:05:00Z">
        <w:r>
          <w:rPr>
            <w:lang w:val="en-US"/>
          </w:rPr>
          <w:t>this knowledge towards</w:t>
        </w:r>
      </w:ins>
      <w:del w:id="275" w:author="Claire Quinn" w:date="2017-05-24T13:04:00Z">
        <w:r>
          <w:rPr>
            <w:lang w:val="en-US"/>
          </w:rPr>
          <w:delText>learnings from self-building to</w:delText>
        </w:r>
      </w:del>
      <w:r>
        <w:rPr>
          <w:lang w:val="en-US"/>
        </w:rPr>
        <w:t xml:space="preserve"> designing alternative futures for street living on the urban scale of Hong Kong. </w:t>
      </w:r>
    </w:p>
    <w:p w:rsidR="009B1D14" w:rsidRDefault="009B1D14">
      <w:pPr>
        <w:pStyle w:val="Body"/>
      </w:pPr>
    </w:p>
    <w:p w:rsidR="009B1D14" w:rsidRDefault="007A5DC8">
      <w:pPr>
        <w:pStyle w:val="Body"/>
        <w:rPr>
          <w:ins w:id="276" w:author="Yanki Lee" w:date="2017-05-26T17:21:00Z"/>
        </w:rPr>
      </w:pPr>
      <w:r>
        <w:rPr>
          <w:rStyle w:val="None"/>
          <w:color w:val="8DB3E2"/>
          <w:u w:color="8DB3E2"/>
          <w:lang w:val="en-US"/>
        </w:rPr>
        <w:t xml:space="preserve">This chapter starts with an exploration of the concept of </w:t>
      </w:r>
      <w:r>
        <w:rPr>
          <w:rStyle w:val="None"/>
          <w:color w:val="8DB3E2"/>
          <w:u w:color="8DB3E2"/>
        </w:rPr>
        <w:t>‘</w:t>
      </w:r>
      <w:r>
        <w:rPr>
          <w:rStyle w:val="None"/>
          <w:color w:val="8DB3E2"/>
          <w:u w:color="8DB3E2"/>
          <w:lang w:val="en-US"/>
        </w:rPr>
        <w:t>citizen self-organisation</w:t>
      </w:r>
      <w:r>
        <w:rPr>
          <w:rStyle w:val="None"/>
          <w:color w:val="8DB3E2"/>
          <w:u w:color="8DB3E2"/>
        </w:rPr>
        <w:t xml:space="preserve">’ </w:t>
      </w:r>
      <w:r>
        <w:rPr>
          <w:rStyle w:val="None"/>
          <w:color w:val="8DB3E2"/>
          <w:u w:color="8DB3E2"/>
          <w:lang w:val="en-US"/>
        </w:rPr>
        <w:t>in relation to the design of alternative futures for cities. Next, we will give a description of how this concept was approached in the case of the self-built communities</w:t>
      </w:r>
      <w:r>
        <w:rPr>
          <w:rStyle w:val="None"/>
          <w:color w:val="8DB3E2"/>
          <w:u w:color="8DB3E2"/>
          <w:lang w:val="en-US"/>
        </w:rPr>
        <w:t xml:space="preserve"> in Hong Kong. We end with a discussion on the role of self-organisation in design processes involved with the urban realm.</w:t>
      </w:r>
      <w:ins w:id="277" w:author="Claire Quinn" w:date="2017-05-24T13:07:00Z">
        <w:r>
          <w:t xml:space="preserve"> </w:t>
        </w:r>
      </w:ins>
    </w:p>
    <w:p w:rsidR="009B1D14" w:rsidRDefault="007A5DC8">
      <w:pPr>
        <w:pStyle w:val="Body"/>
        <w:rPr>
          <w:ins w:id="278" w:author="Claire Quinn" w:date="2017-05-24T13:07:00Z"/>
        </w:rPr>
      </w:pPr>
      <w:ins w:id="279" w:author="Yanki Lee" w:date="2017-05-26T17:21:00Z">
        <w:r>
          <w:rPr>
            <w:rStyle w:val="None"/>
            <w:shd w:val="clear" w:color="auto" w:fill="FFFF00"/>
            <w:lang w:val="en-US"/>
          </w:rPr>
          <w:t xml:space="preserve">Liesbeth, another message for you from our editor -  </w:t>
        </w:r>
      </w:ins>
      <w:ins w:id="280" w:author="Claire Quinn" w:date="2017-05-24T13:07:00Z">
        <w:r>
          <w:rPr>
            <w:rStyle w:val="None"/>
            <w:shd w:val="clear" w:color="auto" w:fill="FFFF00"/>
            <w:lang w:val="en-US"/>
          </w:rPr>
          <w:t xml:space="preserve">As a summary guidance this is rather far into the chapter </w:t>
        </w:r>
        <w:r>
          <w:rPr>
            <w:rStyle w:val="None"/>
            <w:shd w:val="clear" w:color="auto" w:fill="FFFF00"/>
          </w:rPr>
          <w:t xml:space="preserve">– </w:t>
        </w:r>
        <w:r>
          <w:rPr>
            <w:rStyle w:val="None"/>
            <w:shd w:val="clear" w:color="auto" w:fill="FFFF00"/>
            <w:lang w:val="en-US"/>
          </w:rPr>
          <w:t>might be better ne</w:t>
        </w:r>
        <w:r>
          <w:rPr>
            <w:rStyle w:val="None"/>
            <w:shd w:val="clear" w:color="auto" w:fill="FFFF00"/>
            <w:lang w:val="en-US"/>
          </w:rPr>
          <w:t>ar the beginning.</w:t>
        </w:r>
      </w:ins>
    </w:p>
    <w:p w:rsidR="009B1D14" w:rsidRDefault="009B1D14">
      <w:pPr>
        <w:pStyle w:val="Body"/>
        <w:rPr>
          <w:ins w:id="281" w:author="Claire Quinn" w:date="2017-05-24T13:07:00Z"/>
        </w:rPr>
      </w:pPr>
    </w:p>
    <w:p w:rsidR="009B1D14" w:rsidRDefault="007A5DC8">
      <w:pPr>
        <w:pStyle w:val="Body"/>
        <w:rPr>
          <w:ins w:id="282" w:author="Yanki Lee" w:date="2017-05-26T17:22:00Z"/>
        </w:rPr>
      </w:pPr>
      <w:del w:id="283" w:author="Yanki Lee" w:date="2017-05-26T17:21:00Z">
        <w:r>
          <w:delText xml:space="preserve"> </w:delText>
        </w:r>
      </w:del>
      <w:r>
        <w:rPr>
          <w:lang w:val="en-US"/>
        </w:rPr>
        <w:t>It presents opportunities and challenges of engaging with citizen self-organisation in design. I</w:t>
      </w:r>
      <w:ins w:id="284" w:author="Claire Quinn" w:date="2017-05-24T13:08:00Z">
        <w:r>
          <w:t>n</w:t>
        </w:r>
      </w:ins>
      <w:del w:id="285" w:author="Claire Quinn" w:date="2017-05-24T13:08:00Z">
        <w:r>
          <w:delText>t</w:delText>
        </w:r>
      </w:del>
      <w:r>
        <w:rPr>
          <w:lang w:val="pt-PT"/>
        </w:rPr>
        <w:t xml:space="preserve"> particular</w:t>
      </w:r>
      <w:ins w:id="286" w:author="Claire Quinn" w:date="2017-05-24T13:08:00Z">
        <w:r>
          <w:rPr>
            <w:lang w:val="en-US"/>
          </w:rPr>
          <w:t xml:space="preserve"> it</w:t>
        </w:r>
      </w:ins>
      <w:del w:id="287" w:author="Claire Quinn" w:date="2017-05-24T13:08:00Z">
        <w:r>
          <w:rPr>
            <w:lang w:val="en-US"/>
          </w:rPr>
          <w:delText>ly</w:delText>
        </w:r>
      </w:del>
      <w:r>
        <w:rPr>
          <w:lang w:val="en-US"/>
        </w:rPr>
        <w:t xml:space="preserve"> zooms into the difficult relation</w:t>
      </w:r>
      <w:ins w:id="288" w:author="Claire Quinn" w:date="2017-05-24T13:08:00Z">
        <w:r>
          <w:rPr>
            <w:lang w:val="en-US"/>
          </w:rPr>
          <w:t>ships between</w:t>
        </w:r>
      </w:ins>
      <w:del w:id="289" w:author="Claire Quinn" w:date="2017-05-24T13:09:00Z">
        <w:r>
          <w:rPr>
            <w:lang w:val="en-US"/>
          </w:rPr>
          <w:delText xml:space="preserve"> of</w:delText>
        </w:r>
      </w:del>
      <w:r>
        <w:rPr>
          <w:lang w:val="en-US"/>
        </w:rPr>
        <w:t xml:space="preserve"> this rather introvert</w:t>
      </w:r>
      <w:ins w:id="290" w:author="Claire Quinn" w:date="2017-05-24T13:09:00Z">
        <w:r>
          <w:rPr>
            <w:lang w:val="en-US"/>
          </w:rPr>
          <w:t xml:space="preserve">ed, community based </w:t>
        </w:r>
      </w:ins>
      <w:del w:id="291" w:author="Claire Quinn" w:date="2017-05-24T13:09:00Z">
        <w:r>
          <w:delText xml:space="preserve"> </w:delText>
        </w:r>
      </w:del>
      <w:r>
        <w:rPr>
          <w:lang w:val="en-US"/>
        </w:rPr>
        <w:t xml:space="preserve">practice on </w:t>
      </w:r>
      <w:ins w:id="292" w:author="Claire Quinn" w:date="2017-05-24T13:09:00Z">
        <w:r>
          <w:t>a</w:t>
        </w:r>
      </w:ins>
      <w:del w:id="293" w:author="Claire Quinn" w:date="2017-05-24T13:09:00Z">
        <w:r>
          <w:rPr>
            <w:lang w:val="en-US"/>
          </w:rPr>
          <w:delText>the</w:delText>
        </w:r>
      </w:del>
      <w:r>
        <w:rPr>
          <w:lang w:val="fr-FR"/>
        </w:rPr>
        <w:t xml:space="preserve"> micro-scale </w:t>
      </w:r>
      <w:del w:id="294" w:author="Claire Quinn" w:date="2017-05-24T13:11:00Z">
        <w:r>
          <w:rPr>
            <w:lang w:val="en-US"/>
          </w:rPr>
          <w:delText xml:space="preserve">of a local community with </w:delText>
        </w:r>
      </w:del>
      <w:ins w:id="295" w:author="Claire Quinn" w:date="2017-05-24T13:09:00Z">
        <w:r>
          <w:rPr>
            <w:lang w:val="en-US"/>
          </w:rPr>
          <w:t xml:space="preserve">set against </w:t>
        </w:r>
      </w:ins>
      <w:r>
        <w:rPr>
          <w:lang w:val="en-US"/>
        </w:rPr>
        <w:t xml:space="preserve">the extravert practice of Participatory Design (PD) and </w:t>
      </w:r>
      <w:ins w:id="296" w:author="Claire Quinn" w:date="2017-05-24T13:10:00Z">
        <w:r>
          <w:rPr>
            <w:lang w:val="en-US"/>
          </w:rPr>
          <w:t>the</w:t>
        </w:r>
      </w:ins>
      <w:del w:id="297" w:author="Claire Quinn" w:date="2017-05-24T13:10:00Z">
        <w:r>
          <w:rPr>
            <w:lang w:val="en-US"/>
          </w:rPr>
          <w:delText>with</w:delText>
        </w:r>
      </w:del>
      <w:r>
        <w:rPr>
          <w:lang w:val="en-US"/>
        </w:rPr>
        <w:t xml:space="preserve"> more large-scale design processes </w:t>
      </w:r>
      <w:ins w:id="298" w:author="Claire Quinn" w:date="2017-05-24T13:12:00Z">
        <w:r>
          <w:rPr>
            <w:lang w:val="en-US"/>
          </w:rPr>
          <w:t xml:space="preserve">that operate </w:t>
        </w:r>
      </w:ins>
      <w:r>
        <w:rPr>
          <w:lang w:val="en-US"/>
        </w:rPr>
        <w:t xml:space="preserve">on an urban level. </w:t>
      </w:r>
    </w:p>
    <w:p w:rsidR="009B1D14" w:rsidRDefault="009B1D14">
      <w:pPr>
        <w:pStyle w:val="Body"/>
      </w:pPr>
    </w:p>
    <w:p w:rsidR="009B1D14" w:rsidRDefault="007A5DC8">
      <w:pPr>
        <w:pStyle w:val="Body"/>
        <w:rPr>
          <w:rStyle w:val="None"/>
          <w:b/>
          <w:bCs/>
        </w:rPr>
      </w:pPr>
      <w:bookmarkStart w:id="299" w:name="h.gzokzq3pk4nz"/>
      <w:bookmarkEnd w:id="299"/>
      <w:r>
        <w:rPr>
          <w:rStyle w:val="None"/>
          <w:b/>
          <w:bCs/>
        </w:rPr>
        <w:t>C</w:t>
      </w:r>
      <w:r>
        <w:rPr>
          <w:rStyle w:val="None"/>
          <w:b/>
          <w:bCs/>
          <w:lang w:val="en-US"/>
        </w:rPr>
        <w:t xml:space="preserve">itizen self-organisation and </w:t>
      </w:r>
      <w:ins w:id="300" w:author="Yanki Lee" w:date="2017-05-26T17:28:00Z">
        <w:r>
          <w:rPr>
            <w:rStyle w:val="None"/>
            <w:b/>
            <w:bCs/>
          </w:rPr>
          <w:t>P</w:t>
        </w:r>
      </w:ins>
      <w:del w:id="301" w:author="Yanki Lee" w:date="2017-05-26T17:28:00Z">
        <w:r>
          <w:rPr>
            <w:rStyle w:val="None"/>
            <w:b/>
            <w:bCs/>
          </w:rPr>
          <w:delText>p</w:delText>
        </w:r>
      </w:del>
      <w:r>
        <w:rPr>
          <w:rStyle w:val="None"/>
          <w:b/>
          <w:bCs/>
          <w:lang w:val="it-IT"/>
        </w:rPr>
        <w:t xml:space="preserve">articipatory </w:t>
      </w:r>
      <w:ins w:id="302" w:author="Yanki Lee" w:date="2017-05-26T17:28:00Z">
        <w:r>
          <w:rPr>
            <w:rStyle w:val="None"/>
            <w:b/>
            <w:bCs/>
          </w:rPr>
          <w:t>D</w:t>
        </w:r>
      </w:ins>
      <w:del w:id="303" w:author="Yanki Lee" w:date="2017-05-26T17:28:00Z">
        <w:r>
          <w:rPr>
            <w:rStyle w:val="None"/>
            <w:b/>
            <w:bCs/>
          </w:rPr>
          <w:delText>d</w:delText>
        </w:r>
      </w:del>
      <w:r>
        <w:rPr>
          <w:rStyle w:val="None"/>
          <w:b/>
          <w:bCs/>
          <w:lang w:val="en-US"/>
        </w:rPr>
        <w:t xml:space="preserve">esign of the </w:t>
      </w:r>
      <w:ins w:id="304" w:author="Yanki Lee" w:date="2017-05-26T17:28:00Z">
        <w:r>
          <w:rPr>
            <w:rStyle w:val="None"/>
            <w:b/>
            <w:bCs/>
          </w:rPr>
          <w:t>Ci</w:t>
        </w:r>
      </w:ins>
      <w:del w:id="305" w:author="Yanki Lee" w:date="2017-05-26T17:28:00Z">
        <w:r>
          <w:rPr>
            <w:rStyle w:val="None"/>
            <w:b/>
            <w:bCs/>
          </w:rPr>
          <w:delText>ci</w:delText>
        </w:r>
      </w:del>
      <w:r>
        <w:rPr>
          <w:rStyle w:val="None"/>
          <w:b/>
          <w:bCs/>
          <w:lang w:val="en-US"/>
        </w:rPr>
        <w:t>ty</w:t>
      </w:r>
    </w:p>
    <w:p w:rsidR="009B1D14" w:rsidRDefault="007A5DC8">
      <w:pPr>
        <w:pStyle w:val="Body"/>
      </w:pPr>
      <w:del w:id="306" w:author="Yanki Lee" w:date="2017-05-26T17:28:00Z">
        <w:r>
          <w:rPr>
            <w:rStyle w:val="None"/>
            <w:lang w:val="en-US"/>
          </w:rPr>
          <w:delText xml:space="preserve">The </w:delText>
        </w:r>
      </w:del>
      <w:ins w:id="307" w:author="Yanki Lee" w:date="2017-05-26T17:28:00Z">
        <w:r>
          <w:rPr>
            <w:rStyle w:val="None"/>
            <w:lang w:val="en-US"/>
          </w:rPr>
          <w:t xml:space="preserve">This design </w:t>
        </w:r>
      </w:ins>
      <w:r>
        <w:rPr>
          <w:rStyle w:val="None"/>
          <w:lang w:val="en-US"/>
        </w:rPr>
        <w:t xml:space="preserve">research </w:t>
      </w:r>
      <w:del w:id="308" w:author="Yanki Lee" w:date="2017-05-26T17:28:00Z">
        <w:r>
          <w:rPr>
            <w:rStyle w:val="None"/>
            <w:lang w:val="en-US"/>
          </w:rPr>
          <w:delText xml:space="preserve">of HKDI Desis Lab </w:delText>
        </w:r>
      </w:del>
      <w:r>
        <w:rPr>
          <w:rStyle w:val="None"/>
          <w:lang w:val="en-US"/>
        </w:rPr>
        <w:t>can be situated within the field of Participatory Design (PD).</w:t>
      </w:r>
      <w:ins w:id="309" w:author="Claire Quinn" w:date="2017-05-24T13:12:00Z">
        <w:r>
          <w:rPr>
            <w:rStyle w:val="None"/>
          </w:rPr>
          <w:t xml:space="preserve"> </w:t>
        </w:r>
        <w:del w:id="310" w:author="Yanki Lee" w:date="2017-05-26T17:28:00Z">
          <w:r>
            <w:rPr>
              <w:rStyle w:val="None"/>
              <w:lang w:val="en-US"/>
            </w:rPr>
            <w:delText>What is this sentence saying ?</w:delText>
          </w:r>
        </w:del>
      </w:ins>
      <w:del w:id="311" w:author="Yanki Lee" w:date="2017-05-26T17:28:00Z">
        <w:r>
          <w:rPr>
            <w:rStyle w:val="None"/>
          </w:rPr>
          <w:delText xml:space="preserve"> </w:delText>
        </w:r>
      </w:del>
      <w:r>
        <w:rPr>
          <w:rStyle w:val="None"/>
          <w:lang w:val="en-US"/>
        </w:rPr>
        <w:t>Participatory design was introduced in the 1970s to allow u</w:t>
      </w:r>
      <w:r>
        <w:rPr>
          <w:rStyle w:val="None"/>
          <w:shd w:val="clear" w:color="auto" w:fill="FFFFFF"/>
          <w:lang w:val="en-US"/>
        </w:rPr>
        <w:t>sers and designers</w:t>
      </w:r>
      <w:r>
        <w:rPr>
          <w:rStyle w:val="None"/>
          <w:shd w:val="clear" w:color="auto" w:fill="FFFFFF"/>
        </w:rPr>
        <w:t xml:space="preserve"> </w:t>
      </w:r>
      <w:del w:id="312" w:author="Claire Quinn" w:date="2017-05-24T13:13:00Z">
        <w:r>
          <w:rPr>
            <w:rStyle w:val="None"/>
            <w:shd w:val="clear" w:color="auto" w:fill="FFFFFF"/>
            <w:lang w:val="en-US"/>
          </w:rPr>
          <w:delText xml:space="preserve">to collaboratively work together </w:delText>
        </w:r>
      </w:del>
      <w:r>
        <w:rPr>
          <w:rStyle w:val="None"/>
          <w:shd w:val="clear" w:color="auto" w:fill="FFFFFF"/>
          <w:lang w:val="en-US"/>
        </w:rPr>
        <w:t xml:space="preserve">to create better products, systems, spaces </w:t>
      </w:r>
      <w:ins w:id="313" w:author="Claire Quinn" w:date="2017-05-24T13:13:00Z">
        <w:r>
          <w:rPr>
            <w:rStyle w:val="None"/>
            <w:shd w:val="clear" w:color="auto" w:fill="FFFFFF"/>
            <w:lang w:val="en-US"/>
          </w:rPr>
          <w:t xml:space="preserve">through a process of collaboration. </w:t>
        </w:r>
      </w:ins>
      <w:del w:id="314" w:author="Claire Quinn" w:date="2017-05-24T13:14:00Z">
        <w:r>
          <w:rPr>
            <w:rStyle w:val="None"/>
            <w:shd w:val="clear" w:color="auto" w:fill="FFFFFF"/>
          </w:rPr>
          <w:delText>etc.</w:delText>
        </w:r>
      </w:del>
      <w:r>
        <w:rPr>
          <w:rStyle w:val="None"/>
          <w:shd w:val="clear" w:color="auto" w:fill="FFFFFF"/>
          <w:lang w:val="it-IT"/>
        </w:rPr>
        <w:t xml:space="preserve"> Participatory Design (PD) </w:t>
      </w:r>
      <w:r>
        <w:rPr>
          <w:lang w:val="en-US"/>
        </w:rPr>
        <w:t>searches ways to enhance and share power in decision-making in the design process with those who are affected by the design, thus opening the desi</w:t>
      </w:r>
      <w:r>
        <w:rPr>
          <w:lang w:val="en-US"/>
        </w:rPr>
        <w:t>gn process for their input (Ehn 2008). The type of Participatory Design research involved in the Hong Kong</w:t>
      </w:r>
      <w:r>
        <w:t>’</w:t>
      </w:r>
      <w:r>
        <w:rPr>
          <w:lang w:val="en-US"/>
        </w:rPr>
        <w:t xml:space="preserve">s self-built communities project can be best described as tapping into self-organisation. This means that designers are inspired by and </w:t>
      </w:r>
      <w:ins w:id="315" w:author="Claire Quinn" w:date="2017-05-24T13:16:00Z">
        <w:r>
          <w:rPr>
            <w:lang w:val="en-US"/>
          </w:rPr>
          <w:t xml:space="preserve">work to </w:t>
        </w:r>
      </w:ins>
      <w:del w:id="316" w:author="Claire Quinn" w:date="2017-05-24T13:15:00Z">
        <w:r>
          <w:rPr>
            <w:lang w:val="en-US"/>
          </w:rPr>
          <w:delText xml:space="preserve">work </w:delText>
        </w:r>
        <w:r>
          <w:rPr>
            <w:lang w:val="en-US"/>
          </w:rPr>
          <w:delText>further upon</w:delText>
        </w:r>
      </w:del>
      <w:ins w:id="317" w:author="Claire Quinn" w:date="2017-05-24T13:15:00Z">
        <w:r>
          <w:rPr>
            <w:lang w:val="en-US"/>
          </w:rPr>
          <w:t>develop</w:t>
        </w:r>
      </w:ins>
      <w:r>
        <w:t xml:space="preserve"> </w:t>
      </w:r>
      <w:ins w:id="318" w:author="Claire Quinn" w:date="2017-05-24T13:16:00Z">
        <w:r>
          <w:rPr>
            <w:lang w:val="en-US"/>
          </w:rPr>
          <w:t>the strategies they have</w:t>
        </w:r>
      </w:ins>
      <w:del w:id="319" w:author="Claire Quinn" w:date="2017-05-24T13:16:00Z">
        <w:r>
          <w:rPr>
            <w:lang w:val="en-US"/>
          </w:rPr>
          <w:delText>what they</w:delText>
        </w:r>
      </w:del>
      <w:r>
        <w:rPr>
          <w:lang w:val="en-US"/>
        </w:rPr>
        <w:t xml:space="preserve"> learn</w:t>
      </w:r>
      <w:ins w:id="320" w:author="Claire Quinn" w:date="2017-05-24T13:16:00Z">
        <w:r>
          <w:t>ed</w:t>
        </w:r>
      </w:ins>
      <w:r>
        <w:rPr>
          <w:lang w:val="en-US"/>
        </w:rPr>
        <w:t xml:space="preserve"> from </w:t>
      </w:r>
      <w:ins w:id="321" w:author="Claire Quinn" w:date="2017-05-24T13:15:00Z">
        <w:r>
          <w:rPr>
            <w:lang w:val="en-US"/>
          </w:rPr>
          <w:t xml:space="preserve">the subject group.  In this case the group are </w:t>
        </w:r>
      </w:ins>
      <w:r>
        <w:rPr>
          <w:lang w:val="en-US"/>
        </w:rPr>
        <w:t xml:space="preserve">people who share </w:t>
      </w:r>
      <w:ins w:id="322" w:author="Claire Quinn" w:date="2017-05-24T13:17:00Z">
        <w:r>
          <w:rPr>
            <w:lang w:val="en-US"/>
          </w:rPr>
          <w:t xml:space="preserve">their </w:t>
        </w:r>
      </w:ins>
      <w:r>
        <w:rPr>
          <w:lang w:val="en-US"/>
        </w:rPr>
        <w:t>resources among</w:t>
      </w:r>
      <w:ins w:id="323" w:author="Claire Quinn" w:date="2017-05-24T13:15:00Z">
        <w:r>
          <w:t>st</w:t>
        </w:r>
      </w:ins>
      <w:r>
        <w:rPr>
          <w:lang w:val="en-US"/>
        </w:rPr>
        <w:t xml:space="preserve"> each other to achieve </w:t>
      </w:r>
      <w:ins w:id="324" w:author="Claire Quinn" w:date="2017-05-24T13:18:00Z">
        <w:r>
          <w:t xml:space="preserve">a </w:t>
        </w:r>
      </w:ins>
      <w:r>
        <w:rPr>
          <w:lang w:val="en-US"/>
        </w:rPr>
        <w:t>particular goal</w:t>
      </w:r>
      <w:del w:id="325" w:author="Claire Quinn" w:date="2017-05-24T13:18:00Z">
        <w:r>
          <w:delText>s</w:delText>
        </w:r>
      </w:del>
      <w:ins w:id="326" w:author="Claire Quinn" w:date="2017-05-24T13:17:00Z">
        <w:r>
          <w:rPr>
            <w:lang w:val="en-US"/>
          </w:rPr>
          <w:t>, shelter</w:t>
        </w:r>
      </w:ins>
      <w:r>
        <w:rPr>
          <w:lang w:val="en-US"/>
        </w:rPr>
        <w:t xml:space="preserve">. Self-built communities are studied here in an </w:t>
      </w:r>
      <w:r>
        <w:rPr>
          <w:lang w:val="en-US"/>
        </w:rPr>
        <w:t>urban context, in order to design alternative futures for urban development and the knowledge economy, together with or self-organised by citizens (Goodspeed, 2015; Brynskov et al, 2014).</w:t>
      </w:r>
      <w:ins w:id="327" w:author="Yanki Lee" w:date="2017-05-26T17:29:00Z">
        <w:r>
          <w:t xml:space="preserve"> </w:t>
        </w:r>
      </w:ins>
      <w:ins w:id="328" w:author="Claire Quinn" w:date="2017-05-24T13:18:00Z">
        <w:r>
          <w:rPr>
            <w:lang w:val="nl-NL"/>
          </w:rPr>
          <w:t>In order to</w:t>
        </w:r>
      </w:ins>
      <w:del w:id="329" w:author="Claire Quinn" w:date="2017-05-24T13:18:00Z">
        <w:r>
          <w:delText xml:space="preserve"> To</w:delText>
        </w:r>
      </w:del>
      <w:r>
        <w:rPr>
          <w:lang w:val="en-US"/>
        </w:rPr>
        <w:t xml:space="preserve"> critically unpack the concept and role of self-organi</w:t>
      </w:r>
      <w:r>
        <w:rPr>
          <w:lang w:val="en-US"/>
        </w:rPr>
        <w:t>sation in PD processes contributing to city-making, we will point to three tensions that are discussed in literature.</w:t>
      </w:r>
    </w:p>
    <w:p w:rsidR="009B1D14" w:rsidRDefault="009B1D14">
      <w:pPr>
        <w:pStyle w:val="Body"/>
      </w:pPr>
    </w:p>
    <w:p w:rsidR="009B1D14" w:rsidRDefault="007A5DC8">
      <w:pPr>
        <w:pStyle w:val="Body"/>
      </w:pPr>
      <w:r>
        <w:rPr>
          <w:lang w:val="en-US"/>
        </w:rPr>
        <w:t xml:space="preserve">First of all, Boonstra &amp; Boelens define self-organisation in urban development as </w:t>
      </w:r>
      <w:r>
        <w:t>“</w:t>
      </w:r>
      <w:r>
        <w:rPr>
          <w:lang w:val="en-US"/>
        </w:rPr>
        <w:t>initiatives for spatial interventions that originate i</w:t>
      </w:r>
      <w:r>
        <w:rPr>
          <w:lang w:val="en-US"/>
        </w:rPr>
        <w:t>n civil society itself, via autonomous community-based networks of citizens, outside government control.</w:t>
      </w:r>
      <w:r>
        <w:t xml:space="preserve">” </w:t>
      </w:r>
      <w:r>
        <w:rPr>
          <w:lang w:val="en-US"/>
        </w:rPr>
        <w:t>(Boonstra &amp; Boelens, 2011, p. 100). This specific definition of self-organisation conflicts with the notion of participation, since the organisation o</w:t>
      </w:r>
      <w:r>
        <w:rPr>
          <w:lang w:val="en-US"/>
        </w:rPr>
        <w:t>f people serves an internal group. Schreurs &amp; Kuhk (2014) indicate that this organisational form indeed highly depends on internal factors, such as human capacity, leadership, creativity and intelligence, but never develops in complete isolation. It also b</w:t>
      </w:r>
      <w:r>
        <w:rPr>
          <w:lang w:val="en-US"/>
        </w:rPr>
        <w:t>uilds on external factors, such as the government, public opinion or economy. Taking into account the reality that self-organisation is always intrinsically interwoven with external factors, we follow the definition Horelli et al (2014). They redefine self</w:t>
      </w:r>
      <w:r>
        <w:rPr>
          <w:lang w:val="en-US"/>
        </w:rPr>
        <w:t xml:space="preserve">-organisation as being part of the more extravert practice of participation, complementing and standing up to formal top-down or staged participatory processes. </w:t>
      </w:r>
      <w:ins w:id="330" w:author="Claire Quinn" w:date="2017-05-24T13:20:00Z">
        <w:r>
          <w:rPr>
            <w:lang w:val="en-US"/>
          </w:rPr>
          <w:t>Where</w:t>
        </w:r>
      </w:ins>
      <w:del w:id="331" w:author="Claire Quinn" w:date="2017-05-24T13:20:00Z">
        <w:r>
          <w:delText>In</w:delText>
        </w:r>
      </w:del>
      <w:r>
        <w:rPr>
          <w:lang w:val="en-US"/>
        </w:rPr>
        <w:t xml:space="preserve"> design</w:t>
      </w:r>
      <w:ins w:id="332" w:author="Claire Quinn" w:date="2017-05-24T13:20:00Z">
        <w:r>
          <w:t xml:space="preserve"> is</w:t>
        </w:r>
      </w:ins>
      <w:r>
        <w:rPr>
          <w:lang w:val="en-US"/>
        </w:rPr>
        <w:t xml:space="preserve"> concerned with city-making, we will thus not separate citizen-organised or bo</w:t>
      </w:r>
      <w:r>
        <w:rPr>
          <w:lang w:val="en-US"/>
        </w:rPr>
        <w:t>ttom-up participation from more staged forms of participation, but consider the borders between the two forms as blurring within the broader area of Participatory Design. Citizen self-organisation is then one, more self-organised end of PD. This type of PD</w:t>
      </w:r>
      <w:r>
        <w:rPr>
          <w:lang w:val="en-US"/>
        </w:rPr>
        <w:t xml:space="preserve"> takes as a starting point individuals or groups who assemble to share knowledge and experiences, generate collective ideas and actions, and use those to transform their imaginations about (spatial) design, which - in -turn - again have the potential to tr</w:t>
      </w:r>
      <w:r>
        <w:rPr>
          <w:lang w:val="en-US"/>
        </w:rPr>
        <w:t xml:space="preserve">ansform the groups and locations addressed (DiSalvo, Clement, Pipek, 2012; Schreurs &amp; Kuhk, 2014). </w:t>
      </w:r>
    </w:p>
    <w:p w:rsidR="009B1D14" w:rsidRDefault="009B1D14">
      <w:pPr>
        <w:pStyle w:val="Body"/>
      </w:pPr>
    </w:p>
    <w:p w:rsidR="009B1D14" w:rsidRDefault="007A5DC8">
      <w:pPr>
        <w:pStyle w:val="Body"/>
      </w:pPr>
      <w:r>
        <w:rPr>
          <w:lang w:val="en-US"/>
        </w:rPr>
        <w:t>Second, the word citizen self-organisation presupposes that every group of people who self-organise are citizens. This concept is not sufficient when dealing with immigrants and refugees, which form a great part of the homeless community. Also, it does not</w:t>
      </w:r>
      <w:r>
        <w:rPr>
          <w:lang w:val="en-US"/>
        </w:rPr>
        <w:t xml:space="preserve"> include the role of objects in these self-organisation activities. Many other concepts have been developed to refer to PD tapping into self-organisation, without explicitly using the term citizen self-organisation and taking into account the material aspe</w:t>
      </w:r>
      <w:r>
        <w:rPr>
          <w:lang w:val="en-US"/>
        </w:rPr>
        <w:t xml:space="preserve">cts, characteristic to design processes. Manzini has discussed Design for Social </w:t>
      </w:r>
      <w:del w:id="333" w:author="Yanki Lee" w:date="2017-05-26T17:31:00Z">
        <w:r>
          <w:rPr>
            <w:lang w:val="en-US"/>
          </w:rPr>
          <w:delText>Innovation which</w:delText>
        </w:r>
      </w:del>
      <w:ins w:id="334" w:author="Yanki Lee" w:date="2017-05-26T17:31:00Z">
        <w:r>
          <w:rPr>
            <w:lang w:val="en-US"/>
          </w:rPr>
          <w:t>Innovation, which</w:t>
        </w:r>
      </w:ins>
      <w:r>
        <w:rPr>
          <w:lang w:val="en-US"/>
        </w:rPr>
        <w:t xml:space="preserve"> involves sharing and thus opening up social resources (e.g. competences) that may or may not already exist in a certain community among citiz</w:t>
      </w:r>
      <w:r>
        <w:rPr>
          <w:lang w:val="en-US"/>
        </w:rPr>
        <w:t>ens and designers, to reach a certain goal (</w:t>
      </w:r>
      <w:r>
        <w:rPr>
          <w:rStyle w:val="None"/>
          <w:shd w:val="clear" w:color="auto" w:fill="FFFFFF"/>
          <w:lang w:val="it-IT"/>
        </w:rPr>
        <w:t>Manzini &amp; Rizzo, 2011).</w:t>
      </w:r>
      <w:r>
        <w:rPr>
          <w:lang w:val="it-IT"/>
        </w:rPr>
        <w:t xml:space="preserve"> DiSalvo &amp; Pipek (2013) discuss </w:t>
      </w:r>
      <w:ins w:id="335" w:author="Claire Quinn" w:date="2017-05-24T13:23:00Z">
        <w:r>
          <w:t>c</w:t>
        </w:r>
      </w:ins>
      <w:del w:id="336" w:author="Claire Quinn" w:date="2017-05-24T13:23:00Z">
        <w:r>
          <w:delText>C</w:delText>
        </w:r>
      </w:del>
      <w:r>
        <w:rPr>
          <w:lang w:val="en-US"/>
        </w:rPr>
        <w:t>ommunity based PD as design that is intensely intertwined with communities in diverse settings, in settings that include - but also go beyond - formal organisational structures. A range of authors have discussed infrastructuring as building long-term worki</w:t>
      </w:r>
      <w:r>
        <w:rPr>
          <w:lang w:val="en-US"/>
        </w:rPr>
        <w:t xml:space="preserve">ng relations with diverse actors over time, </w:t>
      </w:r>
      <w:del w:id="337" w:author="Yanki Lee" w:date="2017-05-26T17:31:00Z">
        <w:r>
          <w:rPr>
            <w:lang w:val="en-US"/>
          </w:rPr>
          <w:delText>focussing</w:delText>
        </w:r>
      </w:del>
      <w:ins w:id="338" w:author="Yanki Lee" w:date="2017-05-26T17:31:00Z">
        <w:r>
          <w:rPr>
            <w:lang w:val="en-US"/>
          </w:rPr>
          <w:t>focusing</w:t>
        </w:r>
      </w:ins>
      <w:r>
        <w:rPr>
          <w:lang w:val="en-US"/>
        </w:rPr>
        <w:t xml:space="preserve"> on a community setting in which artefacts have a place, instead of on the particular artefact itself (e.g. Pipek and Wulf, 2009). All these categories take into account self-organisation in the </w:t>
      </w:r>
      <w:r>
        <w:rPr>
          <w:lang w:val="en-US"/>
        </w:rPr>
        <w:t>processes of social innovation, community formation and infrastructuring. However, we feel that there is</w:t>
      </w:r>
      <w:del w:id="339" w:author="Claire Quinn" w:date="2017-05-24T13:24:00Z">
        <w:r>
          <w:delText xml:space="preserve"> a</w:delText>
        </w:r>
      </w:del>
      <w:r>
        <w:rPr>
          <w:lang w:val="en-US"/>
        </w:rPr>
        <w:t xml:space="preserve"> value in the context of this book in referring explicitly to self-organisation, to reveal the particular dynamics that take place when self-organisat</w:t>
      </w:r>
      <w:r>
        <w:rPr>
          <w:lang w:val="en-US"/>
        </w:rPr>
        <w:t xml:space="preserve">ion takes form and when design taps into self-organisation. We will thus explicitly name the activity of </w:t>
      </w:r>
      <w:r>
        <w:t>‘</w:t>
      </w:r>
      <w:r>
        <w:rPr>
          <w:lang w:val="en-US"/>
        </w:rPr>
        <w:t>self-organisation</w:t>
      </w:r>
      <w:r>
        <w:t xml:space="preserve">’ </w:t>
      </w:r>
      <w:r>
        <w:rPr>
          <w:lang w:val="en-US"/>
        </w:rPr>
        <w:t xml:space="preserve">- which can involve citizens, non-citizens, people and non-people - within these processes. </w:t>
      </w:r>
    </w:p>
    <w:p w:rsidR="009B1D14" w:rsidRDefault="009B1D14">
      <w:pPr>
        <w:pStyle w:val="Body"/>
      </w:pPr>
    </w:p>
    <w:p w:rsidR="009B1D14" w:rsidRDefault="007A5DC8">
      <w:pPr>
        <w:pStyle w:val="Body"/>
      </w:pPr>
      <w:r>
        <w:rPr>
          <w:lang w:val="en-US"/>
        </w:rPr>
        <w:t>Third, self-organisation is often dis</w:t>
      </w:r>
      <w:r>
        <w:rPr>
          <w:lang w:val="en-US"/>
        </w:rPr>
        <w:t xml:space="preserve">cussed by designers in an instrumental or romantic way (Schreurs &amp; Kuhk, 2014), which prevents them </w:t>
      </w:r>
      <w:ins w:id="340" w:author="Claire Quinn" w:date="2017-05-24T13:37:00Z">
        <w:r>
          <w:rPr>
            <w:lang w:val="en-US"/>
          </w:rPr>
          <w:t>from</w:t>
        </w:r>
      </w:ins>
      <w:del w:id="341" w:author="Claire Quinn" w:date="2017-05-24T13:37:00Z">
        <w:r>
          <w:delText>to</w:delText>
        </w:r>
      </w:del>
      <w:r>
        <w:rPr>
          <w:lang w:val="en-US"/>
        </w:rPr>
        <w:t xml:space="preserve"> reveal</w:t>
      </w:r>
      <w:ins w:id="342" w:author="Claire Quinn" w:date="2017-05-24T13:38:00Z">
        <w:r>
          <w:rPr>
            <w:lang w:val="en-US"/>
          </w:rPr>
          <w:t>ing</w:t>
        </w:r>
      </w:ins>
      <w:r>
        <w:rPr>
          <w:lang w:val="en-US"/>
        </w:rPr>
        <w:t xml:space="preserve"> the plurality of possible exchanges between designers, self-organising citizens</w:t>
      </w:r>
      <w:ins w:id="343" w:author="Claire Quinn" w:date="2017-05-24T13:38:00Z">
        <w:r>
          <w:rPr>
            <w:lang w:val="en-US"/>
          </w:rPr>
          <w:t>, the spatial context and other people</w:t>
        </w:r>
      </w:ins>
      <w:del w:id="344" w:author="Claire Quinn" w:date="2017-05-24T13:38:00Z">
        <w:r>
          <w:rPr>
            <w:lang w:val="en-US"/>
          </w:rPr>
          <w:delText>, other people involve</w:delText>
        </w:r>
        <w:r>
          <w:rPr>
            <w:lang w:val="en-US"/>
          </w:rPr>
          <w:delText>d and the spatial context</w:delText>
        </w:r>
      </w:del>
      <w:r>
        <w:t xml:space="preserve">. </w:t>
      </w:r>
      <w:del w:id="345" w:author="Claire Quinn" w:date="2017-05-24T13:39:00Z">
        <w:r>
          <w:rPr>
            <w:lang w:val="en-US"/>
          </w:rPr>
          <w:delText xml:space="preserve">Design </w:delText>
        </w:r>
      </w:del>
      <w:ins w:id="346" w:author="Claire Quinn" w:date="2017-05-24T13:39:00Z">
        <w:r>
          <w:t>A</w:t>
        </w:r>
      </w:ins>
      <w:del w:id="347" w:author="Claire Quinn" w:date="2017-05-24T13:39:00Z">
        <w:r>
          <w:delText>a</w:delText>
        </w:r>
      </w:del>
      <w:r>
        <w:rPr>
          <w:lang w:val="en-US"/>
        </w:rPr>
        <w:t xml:space="preserve">nthropological </w:t>
      </w:r>
      <w:ins w:id="348" w:author="Claire Quinn" w:date="2017-05-24T13:39:00Z">
        <w:r>
          <w:rPr>
            <w:lang w:val="en-US"/>
          </w:rPr>
          <w:t xml:space="preserve">design </w:t>
        </w:r>
      </w:ins>
      <w:r>
        <w:rPr>
          <w:lang w:val="en-US"/>
        </w:rPr>
        <w:t>approaches, like designers using action research (Bradbury &amp; Reason, 2003), have show</w:t>
      </w:r>
      <w:ins w:id="349" w:author="Claire Quinn" w:date="2017-05-24T13:39:00Z">
        <w:r>
          <w:t>n</w:t>
        </w:r>
      </w:ins>
      <w:del w:id="350" w:author="Claire Quinn" w:date="2017-05-24T13:39:00Z">
        <w:r>
          <w:delText>ed</w:delText>
        </w:r>
      </w:del>
      <w:r>
        <w:rPr>
          <w:lang w:val="en-US"/>
        </w:rPr>
        <w:t xml:space="preserve"> that this plurality is revealed by doing research in the field, with people in the field</w:t>
      </w:r>
      <w:ins w:id="351" w:author="Claire Quinn" w:date="2017-05-24T13:49:00Z">
        <w:r>
          <w:rPr>
            <w:lang w:val="en-US"/>
          </w:rPr>
          <w:t>. This produces</w:t>
        </w:r>
      </w:ins>
      <w:del w:id="352" w:author="Claire Quinn" w:date="2017-05-24T13:49:00Z">
        <w:r>
          <w:rPr>
            <w:lang w:val="en-US"/>
          </w:rPr>
          <w:delText xml:space="preserve"> and m</w:delText>
        </w:r>
        <w:r>
          <w:rPr>
            <w:lang w:val="en-US"/>
          </w:rPr>
          <w:delText>aking</w:delText>
        </w:r>
      </w:del>
      <w:r>
        <w:rPr>
          <w:lang w:val="en-US"/>
        </w:rPr>
        <w:t xml:space="preserve"> rich documentation</w:t>
      </w:r>
      <w:del w:id="353" w:author="Claire Quinn" w:date="2017-05-24T13:40:00Z">
        <w:r>
          <w:delText>s</w:delText>
        </w:r>
      </w:del>
      <w:r>
        <w:rPr>
          <w:lang w:val="en-US"/>
        </w:rPr>
        <w:t xml:space="preserve"> of </w:t>
      </w:r>
      <w:ins w:id="354" w:author="Claire Quinn" w:date="2017-05-24T13:40:00Z">
        <w:r>
          <w:rPr>
            <w:lang w:val="en-US"/>
          </w:rPr>
          <w:t xml:space="preserve">the ways that </w:t>
        </w:r>
      </w:ins>
      <w:del w:id="355" w:author="Claire Quinn" w:date="2017-05-24T13:50:00Z">
        <w:r>
          <w:rPr>
            <w:lang w:val="en-US"/>
          </w:rPr>
          <w:delText xml:space="preserve">ways of </w:delText>
        </w:r>
      </w:del>
      <w:r>
        <w:rPr>
          <w:lang w:val="en-US"/>
        </w:rPr>
        <w:t xml:space="preserve">self-organising </w:t>
      </w:r>
      <w:del w:id="356" w:author="Claire Quinn" w:date="2017-05-24T13:51:00Z">
        <w:r>
          <w:rPr>
            <w:lang w:val="en-US"/>
          </w:rPr>
          <w:delText>that are</w:delText>
        </w:r>
      </w:del>
      <w:ins w:id="357" w:author="Claire Quinn" w:date="2017-05-24T13:51:00Z">
        <w:r>
          <w:t>is</w:t>
        </w:r>
      </w:ins>
      <w:r>
        <w:rPr>
          <w:lang w:val="en-US"/>
        </w:rPr>
        <w:t xml:space="preserve"> encountered in </w:t>
      </w:r>
      <w:ins w:id="358" w:author="Claire Quinn" w:date="2017-05-24T13:51:00Z">
        <w:r>
          <w:t>a</w:t>
        </w:r>
      </w:ins>
      <w:del w:id="359" w:author="Claire Quinn" w:date="2017-05-24T13:51:00Z">
        <w:r>
          <w:rPr>
            <w:lang w:val="en-US"/>
          </w:rPr>
          <w:delText>the</w:delText>
        </w:r>
      </w:del>
      <w:r>
        <w:rPr>
          <w:lang w:val="en-US"/>
        </w:rPr>
        <w:t xml:space="preserve"> city context, </w:t>
      </w:r>
      <w:ins w:id="360" w:author="Claire Quinn" w:date="2017-05-24T13:51:00Z">
        <w:r>
          <w:rPr>
            <w:lang w:val="en-US"/>
          </w:rPr>
          <w:t xml:space="preserve">and this acts </w:t>
        </w:r>
      </w:ins>
      <w:r>
        <w:rPr>
          <w:lang w:val="en-US"/>
        </w:rPr>
        <w:t xml:space="preserve">as a support </w:t>
      </w:r>
      <w:ins w:id="361" w:author="Claire Quinn" w:date="2017-05-24T13:51:00Z">
        <w:r>
          <w:t>in</w:t>
        </w:r>
      </w:ins>
      <w:del w:id="362" w:author="Claire Quinn" w:date="2017-05-24T13:51:00Z">
        <w:r>
          <w:delText>to</w:delText>
        </w:r>
      </w:del>
      <w:r>
        <w:rPr>
          <w:lang w:val="en-US"/>
        </w:rPr>
        <w:t xml:space="preserve"> design</w:t>
      </w:r>
      <w:ins w:id="363" w:author="Claire Quinn" w:date="2017-05-24T13:51:00Z">
        <w:r>
          <w:rPr>
            <w:lang w:val="en-US"/>
          </w:rPr>
          <w:t>ing</w:t>
        </w:r>
      </w:ins>
      <w:r>
        <w:rPr>
          <w:lang w:val="en-US"/>
        </w:rPr>
        <w:t xml:space="preserve"> possible futures (Gunn, Otto &amp; Smith, 2013). Since design processes in urban</w:t>
      </w:r>
      <w:ins w:id="364" w:author="Claire Quinn" w:date="2017-05-25T14:39:00Z">
        <w:r>
          <w:rPr>
            <w:lang w:val="en-US"/>
          </w:rPr>
          <w:t xml:space="preserve"> and planning</w:t>
        </w:r>
      </w:ins>
      <w:r>
        <w:rPr>
          <w:lang w:val="fr-FR"/>
        </w:rPr>
        <w:t xml:space="preserve"> contexts</w:t>
      </w:r>
      <w:ins w:id="365" w:author="Claire Quinn" w:date="2017-05-25T14:39:00Z">
        <w:r>
          <w:t xml:space="preserve"> </w:t>
        </w:r>
      </w:ins>
      <w:del w:id="366" w:author="Claire Quinn" w:date="2017-05-25T14:39:00Z">
        <w:r>
          <w:rPr>
            <w:lang w:val="en-US"/>
          </w:rPr>
          <w:delText xml:space="preserve">, certainly in planning contexts, </w:delText>
        </w:r>
      </w:del>
      <w:r>
        <w:rPr>
          <w:lang w:val="en-US"/>
        </w:rPr>
        <w:t>often take more than ten years, we argued in the past for usin</w:t>
      </w:r>
      <w:ins w:id="367" w:author="Claire Quinn" w:date="2017-05-25T14:39:00Z">
        <w:r>
          <w:t xml:space="preserve">g </w:t>
        </w:r>
      </w:ins>
      <w:del w:id="368" w:author="Claire Quinn" w:date="2017-05-25T14:39:00Z">
        <w:r>
          <w:delText xml:space="preserve">g – </w:delText>
        </w:r>
        <w:r>
          <w:rPr>
            <w:lang w:val="en-US"/>
          </w:rPr>
          <w:delText xml:space="preserve">next to these rich accounts of the present </w:delText>
        </w:r>
        <w:r>
          <w:delText xml:space="preserve">– </w:delText>
        </w:r>
      </w:del>
      <w:r>
        <w:rPr>
          <w:lang w:val="en-US"/>
        </w:rPr>
        <w:t>rich descriptions of the history of the addressed groups and the spatial contexts, as a resource for designin</w:t>
      </w:r>
      <w:r>
        <w:rPr>
          <w:lang w:val="en-US"/>
        </w:rPr>
        <w:t xml:space="preserve">g the future (as is addressed in counterfactual historiography, Vanginderachter, 2014, see Huybrechts &amp; Hendriks, 2015).  </w:t>
      </w:r>
    </w:p>
    <w:p w:rsidR="009B1D14" w:rsidRDefault="009B1D14">
      <w:pPr>
        <w:pStyle w:val="Body"/>
      </w:pPr>
    </w:p>
    <w:p w:rsidR="009B1D14" w:rsidRDefault="007A5DC8">
      <w:pPr>
        <w:pStyle w:val="Body"/>
        <w:rPr>
          <w:ins w:id="369" w:author="Yanki Lee" w:date="2017-05-26T17:32:00Z"/>
        </w:rPr>
      </w:pPr>
      <w:r>
        <w:rPr>
          <w:lang w:val="en-US"/>
        </w:rPr>
        <w:t xml:space="preserve">To conclude this part and to explore further in this article, we will use the working term </w:t>
      </w:r>
      <w:r>
        <w:t>‘</w:t>
      </w:r>
      <w:r>
        <w:rPr>
          <w:lang w:val="en-US"/>
        </w:rPr>
        <w:t>self-organisation driven PD</w:t>
      </w:r>
      <w:r>
        <w:t>’</w:t>
      </w:r>
      <w:r>
        <w:rPr>
          <w:lang w:val="en-US"/>
        </w:rPr>
        <w:t>, as the pra</w:t>
      </w:r>
      <w:r>
        <w:rPr>
          <w:lang w:val="en-US"/>
        </w:rPr>
        <w:t>ctice of designers/researchers who 1. make pluralistic accounts in the field of people who gather with other people and objects (e.g. self-built homes) to share knowledge, experience and concerns, generate ideas and actions, 2. use those exchanges, ideas a</w:t>
      </w:r>
      <w:r>
        <w:rPr>
          <w:lang w:val="en-US"/>
        </w:rPr>
        <w:t xml:space="preserve">nd actions to transform their imaginations about (spatial) design, 3. </w:t>
      </w:r>
      <w:del w:id="370" w:author="Claire Quinn" w:date="2017-05-25T14:41:00Z">
        <w:r>
          <w:rPr>
            <w:lang w:val="en-US"/>
          </w:rPr>
          <w:delText>which - in -turn - again</w:delText>
        </w:r>
      </w:del>
      <w:ins w:id="371" w:author="Claire Quinn" w:date="2017-05-25T14:41:00Z">
        <w:r>
          <w:rPr>
            <w:lang w:val="en-US"/>
          </w:rPr>
          <w:t>In turn these actions</w:t>
        </w:r>
      </w:ins>
      <w:r>
        <w:rPr>
          <w:lang w:val="en-US"/>
        </w:rPr>
        <w:t xml:space="preserve"> have the potential to transform the groups and spaces addressed. Via the case study of self-built communities in Hong Kong, we will explore the opportunities and challenges of self-organisation driven PD.</w:t>
      </w:r>
    </w:p>
    <w:p w:rsidR="009B1D14" w:rsidRDefault="009B1D14">
      <w:pPr>
        <w:pStyle w:val="Body"/>
      </w:pPr>
    </w:p>
    <w:p w:rsidR="009B1D14" w:rsidRDefault="007A5DC8">
      <w:pPr>
        <w:pStyle w:val="Body"/>
        <w:rPr>
          <w:rStyle w:val="None"/>
          <w:b/>
          <w:bCs/>
        </w:rPr>
      </w:pPr>
      <w:bookmarkStart w:id="372" w:name="h.avqp0uekukfs"/>
      <w:bookmarkEnd w:id="372"/>
      <w:r>
        <w:rPr>
          <w:rStyle w:val="None"/>
          <w:b/>
          <w:bCs/>
        </w:rPr>
        <w:t>S</w:t>
      </w:r>
      <w:r>
        <w:rPr>
          <w:rStyle w:val="None"/>
          <w:b/>
          <w:bCs/>
          <w:lang w:val="en-US"/>
        </w:rPr>
        <w:t xml:space="preserve">elf-built </w:t>
      </w:r>
      <w:ins w:id="373" w:author="Yanki Lee" w:date="2017-05-26T17:32:00Z">
        <w:r>
          <w:rPr>
            <w:rStyle w:val="None"/>
            <w:b/>
            <w:bCs/>
          </w:rPr>
          <w:t>C</w:t>
        </w:r>
      </w:ins>
      <w:del w:id="374" w:author="Yanki Lee" w:date="2017-05-26T17:32:00Z">
        <w:r>
          <w:rPr>
            <w:rStyle w:val="None"/>
            <w:b/>
            <w:bCs/>
          </w:rPr>
          <w:delText>c</w:delText>
        </w:r>
      </w:del>
      <w:r>
        <w:rPr>
          <w:rStyle w:val="None"/>
          <w:b/>
          <w:bCs/>
          <w:lang w:val="en-US"/>
        </w:rPr>
        <w:t>ommunities in Hong Kong</w:t>
      </w:r>
    </w:p>
    <w:p w:rsidR="009B1D14" w:rsidRDefault="007A5DC8">
      <w:pPr>
        <w:pStyle w:val="Body"/>
      </w:pPr>
      <w:del w:id="375" w:author="Claire Quinn" w:date="2017-05-25T14:41:00Z">
        <w:r>
          <w:rPr>
            <w:lang w:val="en-US"/>
          </w:rPr>
          <w:delText xml:space="preserve">During </w:delText>
        </w:r>
      </w:del>
      <w:ins w:id="376" w:author="Claire Quinn" w:date="2017-05-25T14:41:00Z">
        <w:r>
          <w:rPr>
            <w:lang w:val="en-US"/>
          </w:rPr>
          <w:t xml:space="preserve">Over </w:t>
        </w:r>
        <w:r>
          <w:rPr>
            <w:lang w:val="en-US"/>
          </w:rPr>
          <w:t xml:space="preserve">a </w:t>
        </w:r>
      </w:ins>
      <w:del w:id="377" w:author="Yanki Lee" w:date="2017-05-26T17:32:00Z">
        <w:r>
          <w:rPr>
            <w:lang w:val="en-US"/>
          </w:rPr>
          <w:delText>two year</w:delText>
        </w:r>
      </w:del>
      <w:ins w:id="378" w:author="Yanki Lee" w:date="2017-05-26T17:32:00Z">
        <w:r>
          <w:rPr>
            <w:lang w:val="en-US"/>
          </w:rPr>
          <w:t>two-year</w:t>
        </w:r>
      </w:ins>
      <w:ins w:id="379" w:author="Claire Quinn" w:date="2017-05-25T14:41:00Z">
        <w:r>
          <w:rPr>
            <w:lang w:val="en-US"/>
          </w:rPr>
          <w:t xml:space="preserve"> period </w:t>
        </w:r>
        <w:del w:id="380" w:author="Yanki Lee" w:date="2017-05-26T17:33:00Z">
          <w:r>
            <w:rPr>
              <w:lang w:val="en-US"/>
            </w:rPr>
            <w:delText>the</w:delText>
          </w:r>
        </w:del>
      </w:ins>
      <w:del w:id="381" w:author="Yanki Lee" w:date="2017-05-26T17:33:00Z">
        <w:r>
          <w:rPr>
            <w:lang w:val="en-US"/>
          </w:rPr>
          <w:delText>s HKDI Desis Lab</w:delText>
        </w:r>
      </w:del>
      <w:ins w:id="382" w:author="Yanki Lee" w:date="2017-05-26T17:33:00Z">
        <w:r>
          <w:rPr>
            <w:lang w:val="en-US"/>
          </w:rPr>
          <w:t xml:space="preserve">Louise Wong, a landscape architecture graduate,  </w:t>
        </w:r>
      </w:ins>
      <w:r>
        <w:t xml:space="preserve"> </w:t>
      </w:r>
      <w:del w:id="383" w:author="Claire Quinn" w:date="2017-05-25T14:42:00Z">
        <w:r>
          <w:rPr>
            <w:lang w:val="en-US"/>
          </w:rPr>
          <w:delText xml:space="preserve">has been </w:delText>
        </w:r>
      </w:del>
      <w:r>
        <w:rPr>
          <w:lang w:val="en-US"/>
        </w:rPr>
        <w:t>engaged with self-built communities in the area of Sham Shui Po.</w:t>
      </w:r>
      <w:del w:id="384" w:author="Claire Quinn" w:date="2017-05-25T14:42:00Z">
        <w:r>
          <w:delText> </w:delText>
        </w:r>
        <w:r>
          <w:rPr>
            <w:lang w:val="en-US"/>
          </w:rPr>
          <w:delText>The</w:delText>
        </w:r>
      </w:del>
      <w:r>
        <w:t xml:space="preserve"> </w:t>
      </w:r>
      <w:ins w:id="385" w:author="Claire Quinn" w:date="2017-05-25T14:42:00Z">
        <w:r>
          <w:t>R</w:t>
        </w:r>
      </w:ins>
      <w:del w:id="386" w:author="Claire Quinn" w:date="2017-05-25T14:42:00Z">
        <w:r>
          <w:delText>r</w:delText>
        </w:r>
      </w:del>
      <w:r>
        <w:rPr>
          <w:lang w:val="en-US"/>
        </w:rPr>
        <w:t>esearchers specifically looked at</w:t>
      </w:r>
      <w:r>
        <w:t> </w:t>
      </w:r>
      <w:r>
        <w:rPr>
          <w:lang w:val="en-US"/>
        </w:rPr>
        <w:t>how people without homes self-organise</w:t>
      </w:r>
      <w:ins w:id="387" w:author="Claire Quinn" w:date="2017-05-25T14:42:00Z">
        <w:r>
          <w:t>d</w:t>
        </w:r>
      </w:ins>
      <w:r>
        <w:rPr>
          <w:lang w:val="en-US"/>
        </w:rPr>
        <w:t xml:space="preserve"> to construct their own homes, meeting- and workspaces in the streets. The goal of th</w:t>
      </w:r>
      <w:ins w:id="388" w:author="Claire Quinn" w:date="2017-05-25T14:42:00Z">
        <w:r>
          <w:t>is</w:t>
        </w:r>
      </w:ins>
      <w:del w:id="389" w:author="Claire Quinn" w:date="2017-05-25T14:42:00Z">
        <w:r>
          <w:delText>e</w:delText>
        </w:r>
      </w:del>
      <w:r>
        <w:rPr>
          <w:lang w:val="en-US"/>
        </w:rPr>
        <w:t xml:space="preserve"> research is to engage these people without homes and the local material knowledge in designing alternative futures for street living in the city of Hong Kong. </w:t>
      </w:r>
      <w:ins w:id="390" w:author="Yanki Lee" w:date="2017-05-26T17:34:00Z">
        <w:r>
          <w:t xml:space="preserve"> </w:t>
        </w:r>
      </w:ins>
      <w:del w:id="391" w:author="Yanki Lee" w:date="2017-05-26T17:34:00Z">
        <w:r>
          <w:rPr>
            <w:lang w:val="en-US"/>
          </w:rPr>
          <w:delText>This re</w:delText>
        </w:r>
        <w:r>
          <w:rPr>
            <w:lang w:val="en-US"/>
          </w:rPr>
          <w:delText xml:space="preserve">search has mainly been conducted by one design researcher, Louise Wong, via a PD approach. </w:delText>
        </w:r>
      </w:del>
      <w:ins w:id="392" w:author="Claire Quinn" w:date="2017-05-25T14:43:00Z">
        <w:r>
          <w:rPr>
            <w:lang w:val="en-US"/>
          </w:rPr>
          <w:t>Through an</w:t>
        </w:r>
      </w:ins>
      <w:del w:id="393" w:author="Claire Quinn" w:date="2017-05-25T14:43:00Z">
        <w:r>
          <w:rPr>
            <w:lang w:val="it-IT"/>
          </w:rPr>
          <w:delText>Via</w:delText>
        </w:r>
      </w:del>
      <w:r>
        <w:rPr>
          <w:lang w:val="en-US"/>
        </w:rPr>
        <w:t xml:space="preserve"> action research</w:t>
      </w:r>
      <w:ins w:id="394" w:author="Claire Quinn" w:date="2017-05-25T14:43:00Z">
        <w:r>
          <w:rPr>
            <w:lang w:val="en-US"/>
          </w:rPr>
          <w:t xml:space="preserve"> methodology</w:t>
        </w:r>
      </w:ins>
      <w:r>
        <w:rPr>
          <w:lang w:val="en-US"/>
        </w:rPr>
        <w:t xml:space="preserve"> Wong observed and participated in the daily actions of the self-built communities. At several moments in time, she interven</w:t>
      </w:r>
      <w:r>
        <w:rPr>
          <w:lang w:val="en-US"/>
        </w:rPr>
        <w:t>ed with co-design workshops in which people (people without homes, but also youngsters) could envision how their current home looks like, where they would like to construct their future homes and how they would give form to their home via small modular woo</w:t>
      </w:r>
      <w:r>
        <w:rPr>
          <w:lang w:val="en-US"/>
        </w:rPr>
        <w:t>den elements. This approach wants to take a step beyond only approaching homelessness as a problem</w:t>
      </w:r>
      <w:ins w:id="395" w:author="Claire Quinn" w:date="2017-05-25T14:43:00Z">
        <w:r>
          <w:rPr>
            <w:lang w:val="it-IT"/>
          </w:rPr>
          <w:t>atic</w:t>
        </w:r>
      </w:ins>
      <w:r>
        <w:rPr>
          <w:lang w:val="en-US"/>
        </w:rPr>
        <w:t xml:space="preserve"> situation that has to be overcome, to an exploration of choices, namely how people imagine living in the streets of Hong Kong. It thus becomes a design s</w:t>
      </w:r>
      <w:r>
        <w:rPr>
          <w:lang w:val="en-US"/>
        </w:rPr>
        <w:t xml:space="preserve">peculation on new forms of urban living. We describe the case of self-built homes, based </w:t>
      </w:r>
      <w:bookmarkStart w:id="396" w:name="h.wc4g0mottpv"/>
      <w:bookmarkEnd w:id="396"/>
      <w:r>
        <w:t>o</w:t>
      </w:r>
      <w:r>
        <w:rPr>
          <w:lang w:val="en-US"/>
        </w:rPr>
        <w:t>n the insights we generated when we temporar</w:t>
      </w:r>
      <w:ins w:id="397" w:author="Claire Quinn" w:date="2017-05-25T14:44:00Z">
        <w:r>
          <w:rPr>
            <w:lang w:val="en-US"/>
          </w:rPr>
          <w:t>ily</w:t>
        </w:r>
      </w:ins>
      <w:del w:id="398" w:author="Claire Quinn" w:date="2017-05-25T14:44:00Z">
        <w:r>
          <w:delText>y</w:delText>
        </w:r>
      </w:del>
      <w:r>
        <w:rPr>
          <w:lang w:val="en-US"/>
        </w:rPr>
        <w:t xml:space="preserve"> joined Wong for one month </w:t>
      </w:r>
      <w:ins w:id="399" w:author="Claire Quinn" w:date="2017-05-25T14:44:00Z">
        <w:r>
          <w:rPr>
            <w:lang w:val="en-US"/>
          </w:rPr>
          <w:t>of</w:t>
        </w:r>
      </w:ins>
      <w:del w:id="400" w:author="Claire Quinn" w:date="2017-05-25T14:44:00Z">
        <w:r>
          <w:delText>in</w:delText>
        </w:r>
      </w:del>
      <w:r>
        <w:rPr>
          <w:lang w:val="en-US"/>
        </w:rPr>
        <w:t xml:space="preserve"> her fieldwork. </w:t>
      </w:r>
    </w:p>
    <w:p w:rsidR="009B1D14" w:rsidRDefault="009B1D14">
      <w:pPr>
        <w:pStyle w:val="Body"/>
      </w:pPr>
    </w:p>
    <w:p w:rsidR="009B1D14" w:rsidRDefault="007A5DC8">
      <w:pPr>
        <w:pStyle w:val="Body"/>
      </w:pPr>
      <w:r>
        <w:rPr>
          <w:lang w:val="en-US"/>
        </w:rPr>
        <w:t>In the field, it became immediately clear how</w:t>
      </w:r>
      <w:r>
        <w:t> </w:t>
      </w:r>
      <w:ins w:id="401" w:author="Claire Quinn" w:date="2017-05-25T14:44:00Z">
        <w:r>
          <w:rPr>
            <w:lang w:val="en-US"/>
          </w:rPr>
          <w:t xml:space="preserve">the </w:t>
        </w:r>
      </w:ins>
      <w:r>
        <w:rPr>
          <w:lang w:val="en-US"/>
        </w:rPr>
        <w:t>self-building of ho</w:t>
      </w:r>
      <w:r>
        <w:rPr>
          <w:lang w:val="en-US"/>
        </w:rPr>
        <w:t>mes, work- and leisure spaces by people without homes is related to the specificities of the urban infrastructure. Self-building of these spaces is dependent on different types of material and human infrastructures: permanent (e.g. long-term networks of pe</w:t>
      </w:r>
      <w:r>
        <w:rPr>
          <w:lang w:val="en-US"/>
        </w:rPr>
        <w:t>ople living in the streets, bridges, roads), semi-permanent (e.g. street markets, empty lots, local vendors) and temporary infrastructures (e.g. self-built homes, people with nomadic lifestyles). In Sham Shui Po the different types of living spaces are bui</w:t>
      </w:r>
      <w:r>
        <w:rPr>
          <w:lang w:val="en-US"/>
        </w:rPr>
        <w:t xml:space="preserve">lt under </w:t>
      </w:r>
      <w:del w:id="402" w:author="Claire Quinn" w:date="2017-05-25T14:45:00Z">
        <w:r>
          <w:rPr>
            <w:lang w:val="en-US"/>
          </w:rPr>
          <w:delText>foot bridges</w:delText>
        </w:r>
      </w:del>
      <w:ins w:id="403" w:author="Claire Quinn" w:date="2017-05-25T14:45:00Z">
        <w:r>
          <w:rPr>
            <w:lang w:val="en-US"/>
          </w:rPr>
          <w:t>footbridges</w:t>
        </w:r>
      </w:ins>
      <w:r>
        <w:rPr>
          <w:lang w:val="en-US"/>
        </w:rPr>
        <w:t>, crossings (Image 1)</w:t>
      </w:r>
      <w:r>
        <w:t> </w:t>
      </w:r>
      <w:r>
        <w:rPr>
          <w:lang w:val="en-US"/>
        </w:rPr>
        <w:t xml:space="preserve">and railways. They </w:t>
      </w:r>
      <w:ins w:id="404" w:author="Claire Quinn" w:date="2017-05-25T14:45:00Z">
        <w:r>
          <w:rPr>
            <w:lang w:val="it-IT"/>
          </w:rPr>
          <w:t xml:space="preserve">are </w:t>
        </w:r>
      </w:ins>
      <w:r>
        <w:rPr>
          <w:lang w:val="en-US"/>
        </w:rPr>
        <w:t>often</w:t>
      </w:r>
      <w:ins w:id="405" w:author="Claire Quinn" w:date="2017-05-25T14:45:00Z">
        <w:r>
          <w:t xml:space="preserve"> </w:t>
        </w:r>
      </w:ins>
      <w:del w:id="406" w:author="Claire Quinn" w:date="2017-05-25T14:45:00Z">
        <w:r>
          <w:rPr>
            <w:lang w:val="en-US"/>
          </w:rPr>
          <w:delText xml:space="preserve"> are </w:delText>
        </w:r>
      </w:del>
      <w:r>
        <w:rPr>
          <w:lang w:val="en-US"/>
        </w:rPr>
        <w:t>situated on platforms to protect them from insects and humidity. They are regularly</w:t>
      </w:r>
      <w:r>
        <w:t> </w:t>
      </w:r>
      <w:r>
        <w:rPr>
          <w:lang w:val="en-US"/>
        </w:rPr>
        <w:t>backed by poles (e.g. of temporary market stands,</w:t>
      </w:r>
      <w:r>
        <w:t> </w:t>
      </w:r>
      <w:r>
        <w:rPr>
          <w:lang w:val="en-US"/>
        </w:rPr>
        <w:t xml:space="preserve">Image 2) that can be used to attach the constructive elements that support the spaces (in e.g. wood, rope, textile). Sometimes, additional roofs or rain protection (e.g. umbrellas, roofs created via strings and found plastic) are created under the bridges </w:t>
      </w:r>
      <w:r>
        <w:rPr>
          <w:lang w:val="en-US"/>
        </w:rPr>
        <w:t xml:space="preserve">to protect from small leaks </w:t>
      </w:r>
      <w:del w:id="407" w:author="Claire Quinn" w:date="2017-05-25T14:45:00Z">
        <w:r>
          <w:rPr>
            <w:lang w:val="it-IT"/>
          </w:rPr>
          <w:delText>in case</w:delText>
        </w:r>
      </w:del>
      <w:ins w:id="408" w:author="Claire Quinn" w:date="2017-05-25T14:45:00Z">
        <w:r>
          <w:rPr>
            <w:lang w:val="en-US"/>
          </w:rPr>
          <w:t>from</w:t>
        </w:r>
      </w:ins>
      <w:del w:id="409" w:author="Claire Quinn" w:date="2017-05-25T14:45:00Z">
        <w:r>
          <w:rPr>
            <w:lang w:val="en-US"/>
          </w:rPr>
          <w:delText xml:space="preserve"> of</w:delText>
        </w:r>
      </w:del>
      <w:r>
        <w:rPr>
          <w:lang w:val="en-US"/>
        </w:rPr>
        <w:t xml:space="preserve"> heavy rain. The supporting and overarching structures are generally underused infrastructures that are owned by governments, </w:t>
      </w:r>
      <w:del w:id="410" w:author="Claire Quinn" w:date="2017-05-25T14:46:00Z">
        <w:r>
          <w:rPr>
            <w:rStyle w:val="None"/>
            <w:color w:val="8DB3E2"/>
            <w:u w:color="8DB3E2"/>
            <w:lang w:val="en-US"/>
          </w:rPr>
          <w:delText>by preference</w:delText>
        </w:r>
        <w:r>
          <w:delText xml:space="preserve"> </w:delText>
        </w:r>
      </w:del>
      <w:ins w:id="411" w:author="Claire Quinn" w:date="2017-05-25T14:46:00Z">
        <w:r>
          <w:rPr>
            <w:rStyle w:val="None"/>
            <w:color w:val="8DB3E2"/>
            <w:u w:color="8DB3E2"/>
            <w:lang w:val="en-US"/>
          </w:rPr>
          <w:t xml:space="preserve">preferably </w:t>
        </w:r>
      </w:ins>
      <w:r>
        <w:rPr>
          <w:lang w:val="en-US"/>
        </w:rPr>
        <w:t xml:space="preserve">with </w:t>
      </w:r>
      <w:del w:id="412" w:author="Claire Quinn" w:date="2017-05-25T14:46:00Z">
        <w:r>
          <w:delText xml:space="preserve">a </w:delText>
        </w:r>
      </w:del>
      <w:r>
        <w:rPr>
          <w:lang w:val="en-US"/>
        </w:rPr>
        <w:t xml:space="preserve">proximity </w:t>
      </w:r>
      <w:ins w:id="413" w:author="Claire Quinn" w:date="2017-05-25T14:47:00Z">
        <w:r>
          <w:t>to</w:t>
        </w:r>
      </w:ins>
      <w:del w:id="414" w:author="Claire Quinn" w:date="2017-05-25T14:46:00Z">
        <w:r>
          <w:rPr>
            <w:lang w:val="en-US"/>
          </w:rPr>
          <w:delText>of</w:delText>
        </w:r>
      </w:del>
      <w:r>
        <w:rPr>
          <w:lang w:val="en-US"/>
        </w:rPr>
        <w:t xml:space="preserve"> water, electricity, services and formally</w:t>
      </w:r>
      <w:r>
        <w:rPr>
          <w:lang w:val="en-US"/>
        </w:rPr>
        <w:t xml:space="preserve"> organised shelter for people without homes (e.g. during winter) and sanitary infrastructure.</w:t>
      </w:r>
    </w:p>
    <w:p w:rsidR="009B1D14" w:rsidRDefault="007A5DC8">
      <w:pPr>
        <w:pStyle w:val="Body"/>
      </w:pPr>
      <w:r>
        <w:t xml:space="preserve"> </w:t>
      </w:r>
    </w:p>
    <w:p w:rsidR="009B1D14" w:rsidRDefault="007A5DC8">
      <w:pPr>
        <w:pStyle w:val="Body"/>
      </w:pPr>
      <w:r>
        <w:rPr>
          <w:noProof/>
          <w:lang w:val="en-US"/>
        </w:rPr>
        <w:drawing>
          <wp:inline distT="0" distB="0" distL="0" distR="0">
            <wp:extent cx="5422900" cy="4061687"/>
            <wp:effectExtent l="0" t="0" r="0" b="0"/>
            <wp:docPr id="1073741825" name="officeArt object" descr="road.jpg"/>
            <wp:cNvGraphicFramePr/>
            <a:graphic xmlns:a="http://schemas.openxmlformats.org/drawingml/2006/main">
              <a:graphicData uri="http://schemas.openxmlformats.org/drawingml/2006/picture">
                <pic:pic xmlns:pic="http://schemas.openxmlformats.org/drawingml/2006/picture">
                  <pic:nvPicPr>
                    <pic:cNvPr id="1073741825" name="road.jpg" descr="road.jpg"/>
                    <pic:cNvPicPr>
                      <a:picLocks noChangeAspect="1"/>
                    </pic:cNvPicPr>
                  </pic:nvPicPr>
                  <pic:blipFill>
                    <a:blip r:embed="rId12">
                      <a:extLst/>
                    </a:blip>
                    <a:stretch>
                      <a:fillRect/>
                    </a:stretch>
                  </pic:blipFill>
                  <pic:spPr>
                    <a:xfrm>
                      <a:off x="0" y="0"/>
                      <a:ext cx="5422900" cy="4061687"/>
                    </a:xfrm>
                    <a:prstGeom prst="rect">
                      <a:avLst/>
                    </a:prstGeom>
                    <a:ln w="12700" cap="flat">
                      <a:noFill/>
                      <a:miter lim="400000"/>
                    </a:ln>
                    <a:effectLst/>
                  </pic:spPr>
                </pic:pic>
              </a:graphicData>
            </a:graphic>
          </wp:inline>
        </w:drawing>
      </w:r>
    </w:p>
    <w:p w:rsidR="009B1D14" w:rsidRDefault="007A5DC8">
      <w:pPr>
        <w:pStyle w:val="Body"/>
      </w:pPr>
      <w:r>
        <w:rPr>
          <w:lang w:val="en-US"/>
        </w:rPr>
        <w:t>Image 1</w:t>
      </w:r>
    </w:p>
    <w:p w:rsidR="009B1D14" w:rsidRDefault="007A5DC8">
      <w:pPr>
        <w:pStyle w:val="Body"/>
      </w:pPr>
      <w:r>
        <w:rPr>
          <w:noProof/>
          <w:lang w:val="en-US"/>
        </w:rPr>
        <w:drawing>
          <wp:inline distT="0" distB="0" distL="0" distR="0">
            <wp:extent cx="5422900" cy="4061687"/>
            <wp:effectExtent l="0" t="0" r="0" b="0"/>
            <wp:docPr id="1073741826" name="officeArt object" descr="under road, temporary market.jpg"/>
            <wp:cNvGraphicFramePr/>
            <a:graphic xmlns:a="http://schemas.openxmlformats.org/drawingml/2006/main">
              <a:graphicData uri="http://schemas.openxmlformats.org/drawingml/2006/picture">
                <pic:pic xmlns:pic="http://schemas.openxmlformats.org/drawingml/2006/picture">
                  <pic:nvPicPr>
                    <pic:cNvPr id="1073741826" name="under road, temporary market.jpg" descr="under road, temporary market.jpg"/>
                    <pic:cNvPicPr>
                      <a:picLocks noChangeAspect="1"/>
                    </pic:cNvPicPr>
                  </pic:nvPicPr>
                  <pic:blipFill>
                    <a:blip r:embed="rId13">
                      <a:extLst/>
                    </a:blip>
                    <a:stretch>
                      <a:fillRect/>
                    </a:stretch>
                  </pic:blipFill>
                  <pic:spPr>
                    <a:xfrm>
                      <a:off x="0" y="0"/>
                      <a:ext cx="5422900" cy="4061687"/>
                    </a:xfrm>
                    <a:prstGeom prst="rect">
                      <a:avLst/>
                    </a:prstGeom>
                    <a:ln w="12700" cap="flat">
                      <a:noFill/>
                      <a:miter lim="400000"/>
                    </a:ln>
                    <a:effectLst/>
                  </pic:spPr>
                </pic:pic>
              </a:graphicData>
            </a:graphic>
          </wp:inline>
        </w:drawing>
      </w:r>
    </w:p>
    <w:p w:rsidR="009B1D14" w:rsidRDefault="007A5DC8">
      <w:pPr>
        <w:pStyle w:val="Body"/>
      </w:pPr>
      <w:r>
        <w:rPr>
          <w:lang w:val="en-US"/>
        </w:rPr>
        <w:t>Image 2</w:t>
      </w:r>
    </w:p>
    <w:p w:rsidR="009B1D14" w:rsidRDefault="009B1D14">
      <w:pPr>
        <w:pStyle w:val="Body"/>
      </w:pPr>
    </w:p>
    <w:p w:rsidR="009B1D14" w:rsidRDefault="007A5DC8">
      <w:pPr>
        <w:pStyle w:val="Body"/>
      </w:pPr>
      <w:r>
        <w:rPr>
          <w:lang w:val="en-US"/>
        </w:rPr>
        <w:t>The self-organisation process usually starts with the construction of one living space (Image 3). This quickly attracts other spaces, commu</w:t>
      </w:r>
      <w:r>
        <w:rPr>
          <w:lang w:val="en-US"/>
        </w:rPr>
        <w:t xml:space="preserve">nal infrastructures (a communal table and chairs and a kitchen) and roles (doing the dishes, cleaning, cooking etc.). Once communal infrastructures are created, this attracts people outside of the particular community of people without homes, like elderly </w:t>
      </w:r>
      <w:r>
        <w:rPr>
          <w:lang w:val="en-US"/>
        </w:rPr>
        <w:t>from the neighbourhood, who join to drink tea and chat.</w:t>
      </w:r>
    </w:p>
    <w:p w:rsidR="009B1D14" w:rsidRDefault="007A5DC8">
      <w:pPr>
        <w:pStyle w:val="Body"/>
      </w:pPr>
      <w:r>
        <w:rPr>
          <w:noProof/>
          <w:lang w:val="en-US"/>
        </w:rPr>
        <w:drawing>
          <wp:inline distT="0" distB="0" distL="0" distR="0">
            <wp:extent cx="4461039" cy="5951008"/>
            <wp:effectExtent l="0" t="0" r="0" b="0"/>
            <wp:docPr id="1073741827" name="officeArt object" descr="self-built home.jpg"/>
            <wp:cNvGraphicFramePr/>
            <a:graphic xmlns:a="http://schemas.openxmlformats.org/drawingml/2006/main">
              <a:graphicData uri="http://schemas.openxmlformats.org/drawingml/2006/picture">
                <pic:pic xmlns:pic="http://schemas.openxmlformats.org/drawingml/2006/picture">
                  <pic:nvPicPr>
                    <pic:cNvPr id="1073741827" name="self-built home.jpg" descr="self-built home.jpg"/>
                    <pic:cNvPicPr>
                      <a:picLocks noChangeAspect="1"/>
                    </pic:cNvPicPr>
                  </pic:nvPicPr>
                  <pic:blipFill>
                    <a:blip r:embed="rId14">
                      <a:extLst/>
                    </a:blip>
                    <a:stretch>
                      <a:fillRect/>
                    </a:stretch>
                  </pic:blipFill>
                  <pic:spPr>
                    <a:xfrm>
                      <a:off x="0" y="0"/>
                      <a:ext cx="4461039" cy="5951008"/>
                    </a:xfrm>
                    <a:prstGeom prst="rect">
                      <a:avLst/>
                    </a:prstGeom>
                    <a:ln w="12700" cap="flat">
                      <a:noFill/>
                      <a:miter lim="400000"/>
                    </a:ln>
                    <a:effectLst/>
                  </pic:spPr>
                </pic:pic>
              </a:graphicData>
            </a:graphic>
          </wp:inline>
        </w:drawing>
      </w:r>
    </w:p>
    <w:p w:rsidR="009B1D14" w:rsidRDefault="007A5DC8">
      <w:pPr>
        <w:pStyle w:val="Body"/>
      </w:pPr>
      <w:r>
        <w:rPr>
          <w:lang w:val="en-US"/>
        </w:rPr>
        <w:t>Image 3</w:t>
      </w:r>
    </w:p>
    <w:p w:rsidR="009B1D14" w:rsidRDefault="009B1D14">
      <w:pPr>
        <w:pStyle w:val="Body"/>
      </w:pPr>
    </w:p>
    <w:p w:rsidR="009B1D14" w:rsidRDefault="007A5DC8">
      <w:pPr>
        <w:pStyle w:val="Body"/>
        <w:rPr>
          <w:ins w:id="415" w:author="Yanki Lee" w:date="2017-05-26T17:35:00Z"/>
        </w:rPr>
      </w:pPr>
      <w:r>
        <w:rPr>
          <w:lang w:val="en-US"/>
        </w:rPr>
        <w:t xml:space="preserve">The self-built homes in Sham Shui Po vary from being built on a temporary basis to being quite permanent. Roughly, the type of </w:t>
      </w:r>
      <w:del w:id="416" w:author="Claire Quinn" w:date="2017-05-25T14:48:00Z">
        <w:r>
          <w:rPr>
            <w:lang w:val="en-US"/>
          </w:rPr>
          <w:delText xml:space="preserve">users </w:delText>
        </w:r>
      </w:del>
      <w:ins w:id="417" w:author="Claire Quinn" w:date="2017-05-25T14:48:00Z">
        <w:r>
          <w:rPr>
            <w:lang w:val="en-US"/>
          </w:rPr>
          <w:t>people using</w:t>
        </w:r>
      </w:ins>
      <w:del w:id="418" w:author="Claire Quinn" w:date="2017-05-25T14:48:00Z">
        <w:r>
          <w:rPr>
            <w:lang w:val="en-US"/>
          </w:rPr>
          <w:delText>of</w:delText>
        </w:r>
      </w:del>
      <w:r>
        <w:rPr>
          <w:lang w:val="en-US"/>
        </w:rPr>
        <w:t xml:space="preserve"> these spaces in Sham Shui Po can be divided in three groups.</w:t>
      </w:r>
    </w:p>
    <w:p w:rsidR="009B1D14" w:rsidRDefault="009B1D14">
      <w:pPr>
        <w:pStyle w:val="Body"/>
      </w:pPr>
    </w:p>
    <w:p w:rsidR="009B1D14" w:rsidRDefault="007A5DC8">
      <w:pPr>
        <w:pStyle w:val="Body"/>
        <w:rPr>
          <w:ins w:id="419" w:author="Yanki Lee" w:date="2017-05-26T17:35:00Z"/>
        </w:rPr>
      </w:pPr>
      <w:r>
        <w:rPr>
          <w:lang w:val="en-US"/>
        </w:rPr>
        <w:t xml:space="preserve">The first group </w:t>
      </w:r>
      <w:del w:id="420" w:author="Yanki Lee" w:date="2017-05-26T17:35:00Z">
        <w:r>
          <w:rPr>
            <w:lang w:val="it-IT"/>
          </w:rPr>
          <w:delText xml:space="preserve">are </w:delText>
        </w:r>
      </w:del>
      <w:ins w:id="421" w:author="Yanki Lee" w:date="2017-05-26T17:35:00Z">
        <w:r>
          <w:rPr>
            <w:lang w:val="en-US"/>
          </w:rPr>
          <w:t xml:space="preserve">is </w:t>
        </w:r>
      </w:ins>
      <w:r>
        <w:rPr>
          <w:lang w:val="en-US"/>
        </w:rPr>
        <w:t xml:space="preserve">the very temporary users. These are </w:t>
      </w:r>
      <w:r>
        <w:t xml:space="preserve">– </w:t>
      </w:r>
      <w:r>
        <w:rPr>
          <w:lang w:val="en-US"/>
        </w:rPr>
        <w:t xml:space="preserve">among others </w:t>
      </w:r>
      <w:r>
        <w:t xml:space="preserve">– </w:t>
      </w:r>
      <w:r>
        <w:rPr>
          <w:lang w:val="en-US"/>
        </w:rPr>
        <w:t>people without homes with a nomadic lifestyle, workers in the building industry, market sales</w:t>
      </w:r>
      <w:ins w:id="422" w:author="Claire Quinn" w:date="2017-05-25T14:48:00Z">
        <w:r>
          <w:t xml:space="preserve"> </w:t>
        </w:r>
      </w:ins>
      <w:r>
        <w:rPr>
          <w:lang w:val="en-US"/>
        </w:rPr>
        <w:t xml:space="preserve">(wo)men and </w:t>
      </w:r>
      <w:ins w:id="423" w:author="Claire Quinn" w:date="2017-05-25T14:48:00Z">
        <w:r>
          <w:rPr>
            <w:lang w:val="en-US"/>
          </w:rPr>
          <w:t xml:space="preserve">the </w:t>
        </w:r>
      </w:ins>
      <w:r>
        <w:rPr>
          <w:lang w:val="en-US"/>
        </w:rPr>
        <w:t>elderly</w:t>
      </w:r>
      <w:r>
        <w:rPr>
          <w:lang w:val="en-US"/>
        </w:rPr>
        <w:t xml:space="preserve"> gathering for a chat. Builders in the building industry use the living spaces as day offices and most often only during the period that a specific construction site </w:t>
      </w:r>
      <w:del w:id="424" w:author="Claire Quinn" w:date="2017-05-25T14:48:00Z">
        <w:r>
          <w:rPr>
            <w:lang w:val="en-US"/>
          </w:rPr>
          <w:delText xml:space="preserve">that they are engaged in, </w:delText>
        </w:r>
      </w:del>
      <w:r>
        <w:rPr>
          <w:lang w:val="en-US"/>
        </w:rPr>
        <w:t>is ongoing. However, as the plants outside of their office struc</w:t>
      </w:r>
      <w:r>
        <w:rPr>
          <w:lang w:val="en-US"/>
        </w:rPr>
        <w:t>tures suggest, some have made homes out of the offices (see Image 4). Elderly use the communal spaces created by the people without homes or create new ones (e.g. by a sheet of newspaper or a mobile stool) to gather and chat. Similarly, market sales(wo)men</w:t>
      </w:r>
      <w:r>
        <w:rPr>
          <w:lang w:val="en-US"/>
        </w:rPr>
        <w:t xml:space="preserve"> create temporary market spaces with a newspaper as a marker of a space, but also via cars and carts, used both as storage and as demonstration spaces.</w:t>
      </w:r>
    </w:p>
    <w:p w:rsidR="009B1D14" w:rsidRDefault="009B1D14">
      <w:pPr>
        <w:pStyle w:val="Body"/>
      </w:pPr>
    </w:p>
    <w:p w:rsidR="009B1D14" w:rsidRDefault="007A5DC8">
      <w:pPr>
        <w:pStyle w:val="Body"/>
        <w:rPr>
          <w:ins w:id="425" w:author="Yanki Lee" w:date="2017-05-26T17:35:00Z"/>
        </w:rPr>
      </w:pPr>
      <w:r>
        <w:rPr>
          <w:lang w:val="en-US"/>
        </w:rPr>
        <w:t xml:space="preserve">The second group </w:t>
      </w:r>
      <w:del w:id="426" w:author="Yanki Lee" w:date="2017-05-26T17:35:00Z">
        <w:r>
          <w:rPr>
            <w:lang w:val="it-IT"/>
          </w:rPr>
          <w:delText xml:space="preserve">are </w:delText>
        </w:r>
      </w:del>
      <w:ins w:id="427" w:author="Yanki Lee" w:date="2017-05-26T17:35:00Z">
        <w:r>
          <w:rPr>
            <w:lang w:val="en-US"/>
          </w:rPr>
          <w:t xml:space="preserve">is </w:t>
        </w:r>
      </w:ins>
      <w:r>
        <w:rPr>
          <w:lang w:val="en-US"/>
        </w:rPr>
        <w:t>semi-temporary users. These are mainly local inhabitants of Sham Shui Po who re</w:t>
      </w:r>
      <w:r>
        <w:rPr>
          <w:lang w:val="en-US"/>
        </w:rPr>
        <w:t>nt subdivided flats during winter and come back to or rebuild their street homes in the summer, since the flats are too hot and too small to live in.</w:t>
      </w:r>
    </w:p>
    <w:p w:rsidR="009B1D14" w:rsidRDefault="009B1D14">
      <w:pPr>
        <w:pStyle w:val="Body"/>
      </w:pPr>
    </w:p>
    <w:p w:rsidR="009B1D14" w:rsidRDefault="007A5DC8">
      <w:pPr>
        <w:pStyle w:val="Body"/>
        <w:rPr>
          <w:ins w:id="428" w:author="Yanki Lee" w:date="2017-05-26T17:35:00Z"/>
        </w:rPr>
      </w:pPr>
      <w:r>
        <w:rPr>
          <w:lang w:val="en-US"/>
        </w:rPr>
        <w:t xml:space="preserve">The third group </w:t>
      </w:r>
      <w:del w:id="429" w:author="Yanki Lee" w:date="2017-05-26T17:35:00Z">
        <w:r>
          <w:rPr>
            <w:lang w:val="it-IT"/>
          </w:rPr>
          <w:delText xml:space="preserve">are </w:delText>
        </w:r>
      </w:del>
      <w:ins w:id="430" w:author="Yanki Lee" w:date="2017-05-26T17:35:00Z">
        <w:r>
          <w:rPr>
            <w:lang w:val="en-US"/>
          </w:rPr>
          <w:t xml:space="preserve">is </w:t>
        </w:r>
      </w:ins>
      <w:r>
        <w:rPr>
          <w:lang w:val="en-US"/>
        </w:rPr>
        <w:t>the permanent users. This group mainly consists of people without homes, with no H</w:t>
      </w:r>
      <w:r>
        <w:rPr>
          <w:lang w:val="en-US"/>
        </w:rPr>
        <w:t>ong Kong residency. They are the most sedentary and thus build the most permanent spaces, since they have little opportunities to receive alternative shelter and support from the government. Therefore, these immigrant communities are generally the stronges</w:t>
      </w:r>
      <w:r>
        <w:rPr>
          <w:lang w:val="en-US"/>
        </w:rPr>
        <w:t>t in self-organising their communal spaces and roles. They make more intensive use of the water, electricity and sanitary services that are available under the crossing, since they appropriate the space in a more elaborate way than the more temporary users</w:t>
      </w:r>
      <w:r>
        <w:rPr>
          <w:lang w:val="en-US"/>
        </w:rPr>
        <w:t>, in all its functions. Their houses are also the most developed.</w:t>
      </w:r>
    </w:p>
    <w:p w:rsidR="009B1D14" w:rsidRDefault="009B1D14">
      <w:pPr>
        <w:pStyle w:val="Body"/>
      </w:pPr>
    </w:p>
    <w:p w:rsidR="009B1D14" w:rsidRDefault="007A5DC8">
      <w:pPr>
        <w:pStyle w:val="Body"/>
      </w:pPr>
      <w:r>
        <w:rPr>
          <w:lang w:val="en-US"/>
        </w:rPr>
        <w:t>We saw different types of street homes:</w:t>
      </w:r>
    </w:p>
    <w:p w:rsidR="009B1D14" w:rsidRDefault="007A5DC8">
      <w:pPr>
        <w:pStyle w:val="ListParagraph"/>
        <w:numPr>
          <w:ilvl w:val="0"/>
          <w:numId w:val="2"/>
        </w:numPr>
      </w:pPr>
      <w:r>
        <w:t>Homes to live in during day and night (Image 3) versus temporary beds/sleeping rooms (Image 2).</w:t>
      </w:r>
    </w:p>
    <w:p w:rsidR="009B1D14" w:rsidRDefault="007A5DC8">
      <w:pPr>
        <w:pStyle w:val="ListParagraph"/>
        <w:numPr>
          <w:ilvl w:val="0"/>
          <w:numId w:val="2"/>
        </w:numPr>
      </w:pPr>
      <w:r>
        <w:t xml:space="preserve">Daytime offices for builders (Image 4) and </w:t>
      </w:r>
      <w:r>
        <w:t>electronics tinkerers, next to electrical boxes (Image 5).</w:t>
      </w:r>
    </w:p>
    <w:p w:rsidR="009B1D14" w:rsidRDefault="007A5DC8">
      <w:pPr>
        <w:pStyle w:val="ListParagraph"/>
        <w:numPr>
          <w:ilvl w:val="0"/>
          <w:numId w:val="2"/>
        </w:numPr>
      </w:pPr>
      <w:r>
        <w:t>Self-constructed markets (i.e. for textile with self-created roofs) (Image 6)</w:t>
      </w:r>
    </w:p>
    <w:p w:rsidR="009B1D14" w:rsidRDefault="007A5DC8">
      <w:pPr>
        <w:pStyle w:val="ListParagraph"/>
        <w:numPr>
          <w:ilvl w:val="0"/>
          <w:numId w:val="2"/>
        </w:numPr>
      </w:pPr>
      <w:r>
        <w:t>Green spaces to plant, grow vegetables or enjoy nature (Image 7).</w:t>
      </w:r>
    </w:p>
    <w:p w:rsidR="009B1D14" w:rsidRDefault="007A5DC8">
      <w:pPr>
        <w:pStyle w:val="ListParagraph"/>
        <w:numPr>
          <w:ilvl w:val="0"/>
          <w:numId w:val="2"/>
        </w:numPr>
      </w:pPr>
      <w:r>
        <w:t>Movable shops and storage spaces: cars rebuilt as sho</w:t>
      </w:r>
      <w:r>
        <w:t>ps and carts as storage space (Image 8 and 9).</w:t>
      </w:r>
    </w:p>
    <w:p w:rsidR="009B1D14" w:rsidRDefault="007A5DC8">
      <w:pPr>
        <w:pStyle w:val="Body"/>
      </w:pPr>
      <w:r>
        <w:rPr>
          <w:noProof/>
          <w:lang w:val="en-US"/>
        </w:rPr>
        <w:drawing>
          <wp:inline distT="0" distB="0" distL="0" distR="0">
            <wp:extent cx="4500137" cy="3370549"/>
            <wp:effectExtent l="0" t="0" r="0" b="0"/>
            <wp:docPr id="1073741828" name="officeArt object" descr="temporary building office:home.jpg"/>
            <wp:cNvGraphicFramePr/>
            <a:graphic xmlns:a="http://schemas.openxmlformats.org/drawingml/2006/main">
              <a:graphicData uri="http://schemas.openxmlformats.org/drawingml/2006/picture">
                <pic:pic xmlns:pic="http://schemas.openxmlformats.org/drawingml/2006/picture">
                  <pic:nvPicPr>
                    <pic:cNvPr id="1073741828" name="temporary building office:home.jpg" descr="temporary building office:home.jpg"/>
                    <pic:cNvPicPr>
                      <a:picLocks noChangeAspect="1"/>
                    </pic:cNvPicPr>
                  </pic:nvPicPr>
                  <pic:blipFill>
                    <a:blip r:embed="rId15">
                      <a:extLst/>
                    </a:blip>
                    <a:stretch>
                      <a:fillRect/>
                    </a:stretch>
                  </pic:blipFill>
                  <pic:spPr>
                    <a:xfrm>
                      <a:off x="0" y="0"/>
                      <a:ext cx="4500137" cy="3370549"/>
                    </a:xfrm>
                    <a:prstGeom prst="rect">
                      <a:avLst/>
                    </a:prstGeom>
                    <a:ln w="12700" cap="flat">
                      <a:noFill/>
                      <a:miter lim="400000"/>
                    </a:ln>
                    <a:effectLst/>
                  </pic:spPr>
                </pic:pic>
              </a:graphicData>
            </a:graphic>
          </wp:inline>
        </w:drawing>
      </w:r>
    </w:p>
    <w:p w:rsidR="009B1D14" w:rsidRDefault="007A5DC8">
      <w:pPr>
        <w:pStyle w:val="Body"/>
      </w:pPr>
      <w:r>
        <w:rPr>
          <w:lang w:val="en-US"/>
        </w:rPr>
        <w:t>Image 4</w:t>
      </w:r>
    </w:p>
    <w:p w:rsidR="009B1D14" w:rsidRDefault="007A5DC8">
      <w:pPr>
        <w:pStyle w:val="Body"/>
      </w:pPr>
      <w:r>
        <w:rPr>
          <w:noProof/>
          <w:lang w:val="en-US"/>
        </w:rPr>
        <w:drawing>
          <wp:inline distT="0" distB="0" distL="0" distR="0">
            <wp:extent cx="4359275" cy="5815258"/>
            <wp:effectExtent l="0" t="0" r="0" b="0"/>
            <wp:docPr id="1073741829" name="officeArt object" descr="electricity.jpg"/>
            <wp:cNvGraphicFramePr/>
            <a:graphic xmlns:a="http://schemas.openxmlformats.org/drawingml/2006/main">
              <a:graphicData uri="http://schemas.openxmlformats.org/drawingml/2006/picture">
                <pic:pic xmlns:pic="http://schemas.openxmlformats.org/drawingml/2006/picture">
                  <pic:nvPicPr>
                    <pic:cNvPr id="1073741829" name="electricity.jpg" descr="electricity.jpg"/>
                    <pic:cNvPicPr>
                      <a:picLocks noChangeAspect="1"/>
                    </pic:cNvPicPr>
                  </pic:nvPicPr>
                  <pic:blipFill>
                    <a:blip r:embed="rId16">
                      <a:extLst/>
                    </a:blip>
                    <a:stretch>
                      <a:fillRect/>
                    </a:stretch>
                  </pic:blipFill>
                  <pic:spPr>
                    <a:xfrm>
                      <a:off x="0" y="0"/>
                      <a:ext cx="4359275" cy="5815258"/>
                    </a:xfrm>
                    <a:prstGeom prst="rect">
                      <a:avLst/>
                    </a:prstGeom>
                    <a:ln w="12700" cap="flat">
                      <a:noFill/>
                      <a:miter lim="400000"/>
                    </a:ln>
                    <a:effectLst/>
                  </pic:spPr>
                </pic:pic>
              </a:graphicData>
            </a:graphic>
          </wp:inline>
        </w:drawing>
      </w:r>
    </w:p>
    <w:p w:rsidR="009B1D14" w:rsidRDefault="007A5DC8">
      <w:pPr>
        <w:pStyle w:val="Body"/>
      </w:pPr>
      <w:r>
        <w:rPr>
          <w:lang w:val="en-US"/>
        </w:rPr>
        <w:t>Image 5</w:t>
      </w:r>
    </w:p>
    <w:p w:rsidR="009B1D14" w:rsidRDefault="009B1D14">
      <w:pPr>
        <w:pStyle w:val="Body"/>
      </w:pPr>
    </w:p>
    <w:p w:rsidR="009B1D14" w:rsidRDefault="007A5DC8">
      <w:pPr>
        <w:pStyle w:val="Body"/>
      </w:pPr>
      <w:r>
        <w:rPr>
          <w:noProof/>
          <w:lang w:val="en-US"/>
        </w:rPr>
        <w:drawing>
          <wp:inline distT="0" distB="0" distL="0" distR="0">
            <wp:extent cx="4838700" cy="6454508"/>
            <wp:effectExtent l="0" t="0" r="0" b="0"/>
            <wp:docPr id="1073741830" name="officeArt object" descr="self-built textile market.jpg"/>
            <wp:cNvGraphicFramePr/>
            <a:graphic xmlns:a="http://schemas.openxmlformats.org/drawingml/2006/main">
              <a:graphicData uri="http://schemas.openxmlformats.org/drawingml/2006/picture">
                <pic:pic xmlns:pic="http://schemas.openxmlformats.org/drawingml/2006/picture">
                  <pic:nvPicPr>
                    <pic:cNvPr id="1073741830" name="self-built textile market.jpg" descr="self-built textile market.jpg"/>
                    <pic:cNvPicPr>
                      <a:picLocks noChangeAspect="1"/>
                    </pic:cNvPicPr>
                  </pic:nvPicPr>
                  <pic:blipFill>
                    <a:blip r:embed="rId17">
                      <a:extLst/>
                    </a:blip>
                    <a:stretch>
                      <a:fillRect/>
                    </a:stretch>
                  </pic:blipFill>
                  <pic:spPr>
                    <a:xfrm>
                      <a:off x="0" y="0"/>
                      <a:ext cx="4838700" cy="6454508"/>
                    </a:xfrm>
                    <a:prstGeom prst="rect">
                      <a:avLst/>
                    </a:prstGeom>
                    <a:ln w="12700" cap="flat">
                      <a:noFill/>
                      <a:miter lim="400000"/>
                    </a:ln>
                    <a:effectLst/>
                  </pic:spPr>
                </pic:pic>
              </a:graphicData>
            </a:graphic>
          </wp:inline>
        </w:drawing>
      </w:r>
    </w:p>
    <w:p w:rsidR="009B1D14" w:rsidRDefault="007A5DC8">
      <w:pPr>
        <w:pStyle w:val="Body"/>
      </w:pPr>
      <w:r>
        <w:rPr>
          <w:lang w:val="en-US"/>
        </w:rPr>
        <w:t>Image 6</w:t>
      </w:r>
    </w:p>
    <w:p w:rsidR="009B1D14" w:rsidRDefault="009B1D14">
      <w:pPr>
        <w:pStyle w:val="Body"/>
      </w:pPr>
    </w:p>
    <w:p w:rsidR="009B1D14" w:rsidRDefault="009B1D14">
      <w:pPr>
        <w:pStyle w:val="Body"/>
      </w:pPr>
    </w:p>
    <w:p w:rsidR="009B1D14" w:rsidRDefault="009B1D14">
      <w:pPr>
        <w:pStyle w:val="Body"/>
      </w:pPr>
    </w:p>
    <w:p w:rsidR="009B1D14" w:rsidRDefault="009B1D14">
      <w:pPr>
        <w:pStyle w:val="Body"/>
      </w:pPr>
    </w:p>
    <w:p w:rsidR="009B1D14" w:rsidRDefault="007A5DC8">
      <w:pPr>
        <w:pStyle w:val="Body"/>
      </w:pPr>
      <w:r>
        <w:rPr>
          <w:noProof/>
          <w:lang w:val="en-US"/>
        </w:rPr>
        <w:drawing>
          <wp:inline distT="0" distB="0" distL="0" distR="0">
            <wp:extent cx="4803767" cy="6408209"/>
            <wp:effectExtent l="0" t="0" r="0" b="0"/>
            <wp:docPr id="1073741831" name="officeArt object" descr="self-built garden.jpg"/>
            <wp:cNvGraphicFramePr/>
            <a:graphic xmlns:a="http://schemas.openxmlformats.org/drawingml/2006/main">
              <a:graphicData uri="http://schemas.openxmlformats.org/drawingml/2006/picture">
                <pic:pic xmlns:pic="http://schemas.openxmlformats.org/drawingml/2006/picture">
                  <pic:nvPicPr>
                    <pic:cNvPr id="1073741831" name="self-built garden.jpg" descr="self-built garden.jpg"/>
                    <pic:cNvPicPr>
                      <a:picLocks noChangeAspect="1"/>
                    </pic:cNvPicPr>
                  </pic:nvPicPr>
                  <pic:blipFill>
                    <a:blip r:embed="rId18">
                      <a:extLst/>
                    </a:blip>
                    <a:stretch>
                      <a:fillRect/>
                    </a:stretch>
                  </pic:blipFill>
                  <pic:spPr>
                    <a:xfrm>
                      <a:off x="0" y="0"/>
                      <a:ext cx="4803767" cy="6408209"/>
                    </a:xfrm>
                    <a:prstGeom prst="rect">
                      <a:avLst/>
                    </a:prstGeom>
                    <a:ln w="12700" cap="flat">
                      <a:noFill/>
                      <a:miter lim="400000"/>
                    </a:ln>
                    <a:effectLst/>
                  </pic:spPr>
                </pic:pic>
              </a:graphicData>
            </a:graphic>
          </wp:inline>
        </w:drawing>
      </w:r>
    </w:p>
    <w:p w:rsidR="009B1D14" w:rsidRDefault="007A5DC8">
      <w:pPr>
        <w:pStyle w:val="Body"/>
      </w:pPr>
      <w:r>
        <w:rPr>
          <w:lang w:val="en-US"/>
        </w:rPr>
        <w:t>Image 7</w:t>
      </w:r>
    </w:p>
    <w:p w:rsidR="009B1D14" w:rsidRDefault="007A5DC8">
      <w:pPr>
        <w:pStyle w:val="Body"/>
      </w:pPr>
      <w:r>
        <w:rPr>
          <w:noProof/>
          <w:lang w:val="en-US"/>
        </w:rPr>
        <w:drawing>
          <wp:inline distT="0" distB="0" distL="0" distR="0">
            <wp:extent cx="4803767" cy="6408209"/>
            <wp:effectExtent l="0" t="0" r="0" b="0"/>
            <wp:docPr id="1073741832" name="officeArt object" descr="self-built shop in car.jpg"/>
            <wp:cNvGraphicFramePr/>
            <a:graphic xmlns:a="http://schemas.openxmlformats.org/drawingml/2006/main">
              <a:graphicData uri="http://schemas.openxmlformats.org/drawingml/2006/picture">
                <pic:pic xmlns:pic="http://schemas.openxmlformats.org/drawingml/2006/picture">
                  <pic:nvPicPr>
                    <pic:cNvPr id="1073741832" name="self-built shop in car.jpg" descr="self-built shop in car.jpg"/>
                    <pic:cNvPicPr>
                      <a:picLocks noChangeAspect="1"/>
                    </pic:cNvPicPr>
                  </pic:nvPicPr>
                  <pic:blipFill>
                    <a:blip r:embed="rId19">
                      <a:extLst/>
                    </a:blip>
                    <a:stretch>
                      <a:fillRect/>
                    </a:stretch>
                  </pic:blipFill>
                  <pic:spPr>
                    <a:xfrm>
                      <a:off x="0" y="0"/>
                      <a:ext cx="4803767" cy="6408209"/>
                    </a:xfrm>
                    <a:prstGeom prst="rect">
                      <a:avLst/>
                    </a:prstGeom>
                    <a:ln w="12700" cap="flat">
                      <a:noFill/>
                      <a:miter lim="400000"/>
                    </a:ln>
                    <a:effectLst/>
                  </pic:spPr>
                </pic:pic>
              </a:graphicData>
            </a:graphic>
          </wp:inline>
        </w:drawing>
      </w:r>
    </w:p>
    <w:p w:rsidR="009B1D14" w:rsidRDefault="007A5DC8">
      <w:pPr>
        <w:pStyle w:val="Body"/>
      </w:pPr>
      <w:r>
        <w:rPr>
          <w:lang w:val="en-US"/>
        </w:rPr>
        <w:t>Image 8</w:t>
      </w:r>
    </w:p>
    <w:p w:rsidR="009B1D14" w:rsidRDefault="007A5DC8">
      <w:pPr>
        <w:pStyle w:val="Body"/>
      </w:pPr>
      <w:r>
        <w:rPr>
          <w:noProof/>
          <w:lang w:val="en-US"/>
        </w:rPr>
        <w:drawing>
          <wp:inline distT="0" distB="0" distL="0" distR="0">
            <wp:extent cx="4740674" cy="3550708"/>
            <wp:effectExtent l="0" t="0" r="0" b="0"/>
            <wp:docPr id="1073741833" name="officeArt object" descr="mobile storage space.jpg"/>
            <wp:cNvGraphicFramePr/>
            <a:graphic xmlns:a="http://schemas.openxmlformats.org/drawingml/2006/main">
              <a:graphicData uri="http://schemas.openxmlformats.org/drawingml/2006/picture">
                <pic:pic xmlns:pic="http://schemas.openxmlformats.org/drawingml/2006/picture">
                  <pic:nvPicPr>
                    <pic:cNvPr id="1073741833" name="mobile storage space.jpg" descr="mobile storage space.jpg"/>
                    <pic:cNvPicPr>
                      <a:picLocks noChangeAspect="1"/>
                    </pic:cNvPicPr>
                  </pic:nvPicPr>
                  <pic:blipFill>
                    <a:blip r:embed="rId20">
                      <a:extLst/>
                    </a:blip>
                    <a:stretch>
                      <a:fillRect/>
                    </a:stretch>
                  </pic:blipFill>
                  <pic:spPr>
                    <a:xfrm>
                      <a:off x="0" y="0"/>
                      <a:ext cx="4740674" cy="3550708"/>
                    </a:xfrm>
                    <a:prstGeom prst="rect">
                      <a:avLst/>
                    </a:prstGeom>
                    <a:ln w="12700" cap="flat">
                      <a:noFill/>
                      <a:miter lim="400000"/>
                    </a:ln>
                    <a:effectLst/>
                  </pic:spPr>
                </pic:pic>
              </a:graphicData>
            </a:graphic>
          </wp:inline>
        </w:drawing>
      </w:r>
    </w:p>
    <w:p w:rsidR="009B1D14" w:rsidRDefault="007A5DC8">
      <w:pPr>
        <w:pStyle w:val="Body"/>
      </w:pPr>
      <w:r>
        <w:rPr>
          <w:lang w:val="en-US"/>
        </w:rPr>
        <w:t>Image 9</w:t>
      </w:r>
    </w:p>
    <w:p w:rsidR="009B1D14" w:rsidRDefault="009B1D14">
      <w:pPr>
        <w:pStyle w:val="Body"/>
      </w:pPr>
    </w:p>
    <w:p w:rsidR="009B1D14" w:rsidRDefault="007A5DC8">
      <w:pPr>
        <w:pStyle w:val="Body"/>
        <w:rPr>
          <w:del w:id="431" w:author="Yanki Lee" w:date="2017-05-26T17:36:00Z"/>
          <w:rStyle w:val="None"/>
          <w:b/>
          <w:bCs/>
        </w:rPr>
      </w:pPr>
      <w:bookmarkStart w:id="432" w:name="h.ywrw0h5l6vem"/>
      <w:bookmarkEnd w:id="432"/>
      <w:r>
        <w:rPr>
          <w:rStyle w:val="None"/>
          <w:b/>
          <w:bCs/>
        </w:rPr>
        <w:t>D</w:t>
      </w:r>
      <w:r>
        <w:rPr>
          <w:rStyle w:val="None"/>
          <w:b/>
          <w:bCs/>
          <w:lang w:val="en-US"/>
        </w:rPr>
        <w:t xml:space="preserve">iscussion: </w:t>
      </w:r>
      <w:ins w:id="433" w:author="Yanki Lee" w:date="2017-05-26T17:36:00Z">
        <w:r>
          <w:rPr>
            <w:rStyle w:val="None"/>
            <w:b/>
            <w:bCs/>
          </w:rPr>
          <w:t>O</w:t>
        </w:r>
      </w:ins>
      <w:del w:id="434" w:author="Yanki Lee" w:date="2017-05-26T17:36:00Z">
        <w:r>
          <w:rPr>
            <w:rStyle w:val="None"/>
            <w:b/>
            <w:bCs/>
          </w:rPr>
          <w:delText>o</w:delText>
        </w:r>
      </w:del>
      <w:r>
        <w:rPr>
          <w:rStyle w:val="None"/>
          <w:b/>
          <w:bCs/>
          <w:lang w:val="en-US"/>
        </w:rPr>
        <w:t xml:space="preserve">pportunities and </w:t>
      </w:r>
      <w:ins w:id="435" w:author="Yanki Lee" w:date="2017-05-26T17:36:00Z">
        <w:r>
          <w:rPr>
            <w:rStyle w:val="None"/>
            <w:b/>
            <w:bCs/>
          </w:rPr>
          <w:t>C</w:t>
        </w:r>
      </w:ins>
      <w:del w:id="436" w:author="Yanki Lee" w:date="2017-05-26T17:36:00Z">
        <w:r>
          <w:rPr>
            <w:rStyle w:val="None"/>
            <w:b/>
            <w:bCs/>
          </w:rPr>
          <w:delText>c</w:delText>
        </w:r>
      </w:del>
      <w:r>
        <w:rPr>
          <w:rStyle w:val="None"/>
          <w:b/>
          <w:bCs/>
          <w:lang w:val="en-US"/>
        </w:rPr>
        <w:t xml:space="preserve">hallenges for </w:t>
      </w:r>
      <w:ins w:id="437" w:author="Yanki Lee" w:date="2017-05-26T17:36:00Z">
        <w:r>
          <w:rPr>
            <w:rStyle w:val="None"/>
            <w:b/>
            <w:bCs/>
          </w:rPr>
          <w:t>S</w:t>
        </w:r>
      </w:ins>
      <w:del w:id="438" w:author="Yanki Lee" w:date="2017-05-26T17:36:00Z">
        <w:r>
          <w:rPr>
            <w:rStyle w:val="None"/>
            <w:b/>
            <w:bCs/>
          </w:rPr>
          <w:delText>s</w:delText>
        </w:r>
      </w:del>
      <w:r>
        <w:rPr>
          <w:rStyle w:val="None"/>
          <w:b/>
          <w:bCs/>
          <w:lang w:val="en-US"/>
        </w:rPr>
        <w:t>elf-</w:t>
      </w:r>
      <w:ins w:id="439" w:author="Yanki Lee" w:date="2017-05-26T17:36:00Z">
        <w:r>
          <w:rPr>
            <w:rStyle w:val="None"/>
            <w:b/>
            <w:bCs/>
          </w:rPr>
          <w:t>O</w:t>
        </w:r>
      </w:ins>
      <w:del w:id="440" w:author="Yanki Lee" w:date="2017-05-26T17:36:00Z">
        <w:r>
          <w:rPr>
            <w:rStyle w:val="None"/>
            <w:b/>
            <w:bCs/>
          </w:rPr>
          <w:delText>o</w:delText>
        </w:r>
      </w:del>
      <w:r>
        <w:rPr>
          <w:rStyle w:val="None"/>
          <w:b/>
          <w:bCs/>
          <w:lang w:val="fr-FR"/>
        </w:rPr>
        <w:t>rganisation driven PD</w:t>
      </w:r>
      <w:ins w:id="441" w:author="Yanki Lee" w:date="2017-05-26T17:36:00Z">
        <w:r>
          <w:rPr>
            <w:rStyle w:val="None"/>
            <w:b/>
            <w:bCs/>
          </w:rPr>
          <w:t xml:space="preserve"> </w:t>
        </w:r>
      </w:ins>
    </w:p>
    <w:p w:rsidR="009B1D14" w:rsidRDefault="007A5DC8">
      <w:pPr>
        <w:pStyle w:val="Body"/>
        <w:rPr>
          <w:rStyle w:val="None"/>
          <w:b/>
          <w:bCs/>
        </w:rPr>
      </w:pPr>
      <w:bookmarkStart w:id="442" w:name="h.kbn4k18naddv"/>
      <w:bookmarkEnd w:id="442"/>
      <w:del w:id="443" w:author="Yanki Lee" w:date="2017-05-26T17:36:00Z">
        <w:r>
          <w:rPr>
            <w:rStyle w:val="None"/>
            <w:b/>
            <w:bCs/>
          </w:rPr>
          <w:delText>D</w:delText>
        </w:r>
        <w:r>
          <w:rPr>
            <w:rStyle w:val="None"/>
            <w:b/>
            <w:bCs/>
            <w:lang w:val="en-US"/>
          </w:rPr>
          <w:delText xml:space="preserve">esign </w:delText>
        </w:r>
      </w:del>
      <w:r>
        <w:rPr>
          <w:rStyle w:val="None"/>
          <w:b/>
          <w:bCs/>
          <w:lang w:val="en-US"/>
        </w:rPr>
        <w:t>on an urban scale</w:t>
      </w:r>
    </w:p>
    <w:p w:rsidR="009B1D14" w:rsidRDefault="007A5DC8">
      <w:pPr>
        <w:pStyle w:val="Body"/>
        <w:rPr>
          <w:ins w:id="444" w:author="Claire Quinn" w:date="2017-05-25T14:55:00Z"/>
        </w:rPr>
      </w:pPr>
      <w:r>
        <w:rPr>
          <w:lang w:val="en-US"/>
        </w:rPr>
        <w:t>The question that this case</w:t>
      </w:r>
      <w:ins w:id="445" w:author="Claire Quinn" w:date="2017-05-25T14:51:00Z">
        <w:r>
          <w:rPr>
            <w:lang w:val="en-US"/>
          </w:rPr>
          <w:t xml:space="preserve"> struggles with, and it is a common problem in </w:t>
        </w:r>
      </w:ins>
      <w:del w:id="446" w:author="Claire Quinn" w:date="2017-05-25T14:52:00Z">
        <w:r>
          <w:rPr>
            <w:lang w:val="en-US"/>
          </w:rPr>
          <w:delText xml:space="preserve"> - like many </w:delText>
        </w:r>
      </w:del>
      <w:r>
        <w:rPr>
          <w:lang w:val="en-US"/>
        </w:rPr>
        <w:t>other cases of self-organisation driven PD -</w:t>
      </w:r>
      <w:del w:id="447" w:author="Claire Quinn" w:date="2017-05-25T14:51:00Z">
        <w:r>
          <w:rPr>
            <w:lang w:val="en-US"/>
          </w:rPr>
          <w:delText>struggles with</w:delText>
        </w:r>
      </w:del>
      <w:r>
        <w:rPr>
          <w:lang w:val="en-US"/>
        </w:rPr>
        <w:t>, is</w:t>
      </w:r>
      <w:ins w:id="448" w:author="Claire Quinn" w:date="2017-05-25T14:52:00Z">
        <w:r>
          <w:t>,</w:t>
        </w:r>
      </w:ins>
      <w:r>
        <w:rPr>
          <w:lang w:val="en-US"/>
        </w:rPr>
        <w:t xml:space="preserve"> if and how the observations can be multiplied or scaled to design on an urban level. Many lessons can be learned from the structures themselves: how the roofs are created via textile strings etc. However, the question is also what the </w:t>
      </w:r>
      <w:ins w:id="449" w:author="Claire Quinn" w:date="2017-05-25T14:52:00Z">
        <w:r>
          <w:rPr>
            <w:lang w:val="de-DE"/>
          </w:rPr>
          <w:t>wider</w:t>
        </w:r>
      </w:ins>
      <w:del w:id="450" w:author="Claire Quinn" w:date="2017-05-25T14:52:00Z">
        <w:r>
          <w:rPr>
            <w:lang w:val="en-US"/>
          </w:rPr>
          <w:delText>bigger</w:delText>
        </w:r>
      </w:del>
      <w:r>
        <w:rPr>
          <w:lang w:val="en-US"/>
        </w:rPr>
        <w:t xml:space="preserve"> urban in</w:t>
      </w:r>
      <w:r>
        <w:rPr>
          <w:lang w:val="en-US"/>
        </w:rPr>
        <w:t xml:space="preserve">frastructure can learn from this. Design on this larger scale can certainly acquire knowledge </w:t>
      </w:r>
      <w:del w:id="451" w:author="Claire Quinn" w:date="2017-05-25T14:53:00Z">
        <w:r>
          <w:rPr>
            <w:lang w:val="en-US"/>
          </w:rPr>
          <w:delText>of the</w:delText>
        </w:r>
      </w:del>
      <w:ins w:id="452" w:author="Claire Quinn" w:date="2017-05-25T14:53:00Z">
        <w:r>
          <w:rPr>
            <w:lang w:val="en-US"/>
          </w:rPr>
          <w:t>regarding the</w:t>
        </w:r>
      </w:ins>
      <w:r>
        <w:t xml:space="preserve"> </w:t>
      </w:r>
      <w:r>
        <w:rPr>
          <w:rStyle w:val="None"/>
          <w:color w:val="8DB3E2"/>
          <w:u w:color="8DB3E2"/>
          <w:lang w:val="en-US"/>
        </w:rPr>
        <w:t>relational character of this design process</w:t>
      </w:r>
      <w:ins w:id="453" w:author="Claire Quinn" w:date="2017-05-25T14:53:00Z">
        <w:r>
          <w:rPr>
            <w:rStyle w:val="None"/>
            <w:color w:val="8DB3E2"/>
            <w:u w:color="8DB3E2"/>
          </w:rPr>
          <w:t>.</w:t>
        </w:r>
        <w:r>
          <w:rPr>
            <w:lang w:val="en-US"/>
          </w:rPr>
          <w:t xml:space="preserve"> Needs </w:t>
        </w:r>
        <w:del w:id="454" w:author="Yanki Lee" w:date="2017-05-26T17:36:00Z">
          <w:r>
            <w:rPr>
              <w:lang w:val="en-US"/>
            </w:rPr>
            <w:delText>reqording</w:delText>
          </w:r>
        </w:del>
      </w:ins>
      <w:ins w:id="455" w:author="Yanki Lee" w:date="2017-05-26T17:36:00Z">
        <w:r>
          <w:rPr>
            <w:lang w:val="en-US"/>
          </w:rPr>
          <w:t>recording</w:t>
        </w:r>
      </w:ins>
      <w:ins w:id="456" w:author="Claire Quinn" w:date="2017-05-25T14:54:00Z">
        <w:r>
          <w:rPr>
            <w:lang w:val="en-US"/>
          </w:rPr>
          <w:t>, not correct.  Here,</w:t>
        </w:r>
      </w:ins>
      <w:del w:id="457" w:author="Claire Quinn" w:date="2017-05-25T14:53:00Z">
        <w:r>
          <w:rPr>
            <w:lang w:val="en-US"/>
          </w:rPr>
          <w:delText xml:space="preserve"> in which</w:delText>
        </w:r>
      </w:del>
      <w:r>
        <w:rPr>
          <w:lang w:val="en-US"/>
        </w:rPr>
        <w:t xml:space="preserve"> close attention is paid to self-organisati</w:t>
      </w:r>
      <w:r>
        <w:rPr>
          <w:lang w:val="en-US"/>
        </w:rPr>
        <w:t xml:space="preserve">on and tapping into and expanding the human infrastructure, </w:t>
      </w:r>
      <w:del w:id="458" w:author="Yanki Lee" w:date="2017-05-26T17:36:00Z">
        <w:r>
          <w:rPr>
            <w:rStyle w:val="None"/>
            <w:color w:val="8DB3E2"/>
            <w:u w:color="8DB3E2"/>
            <w:lang w:val="en-US"/>
          </w:rPr>
          <w:delText>being</w:delText>
        </w:r>
        <w:r>
          <w:delText xml:space="preserve"> </w:delText>
        </w:r>
      </w:del>
      <w:ins w:id="459" w:author="Claire Quinn" w:date="2017-05-25T14:55:00Z">
        <w:del w:id="460" w:author="Yanki Lee" w:date="2017-05-26T17:36:00Z">
          <w:r>
            <w:delText xml:space="preserve"> ??</w:delText>
          </w:r>
        </w:del>
      </w:ins>
      <w:r>
        <w:rPr>
          <w:lang w:val="en-US"/>
        </w:rPr>
        <w:t xml:space="preserve">the knowledge and experience of people, for designing spatial plans for the future. </w:t>
      </w:r>
      <w:ins w:id="461" w:author="Claire Quinn" w:date="2017-05-25T14:55:00Z">
        <w:r>
          <w:t xml:space="preserve"> </w:t>
        </w:r>
        <w:r>
          <w:rPr>
            <w:rStyle w:val="None"/>
            <w:shd w:val="clear" w:color="auto" w:fill="FFFF00"/>
            <w:lang w:val="en-US"/>
          </w:rPr>
          <w:t xml:space="preserve">This sentence needs reworking </w:t>
        </w:r>
        <w:r>
          <w:rPr>
            <w:rStyle w:val="None"/>
            <w:shd w:val="clear" w:color="auto" w:fill="FFFF00"/>
          </w:rPr>
          <w:t xml:space="preserve">– </w:t>
        </w:r>
        <w:r>
          <w:rPr>
            <w:rStyle w:val="None"/>
            <w:shd w:val="clear" w:color="auto" w:fill="FFFF00"/>
            <w:lang w:val="en-US"/>
          </w:rPr>
          <w:t>its unclear what it is saying</w:t>
        </w:r>
      </w:ins>
    </w:p>
    <w:p w:rsidR="009B1D14" w:rsidRDefault="009B1D14">
      <w:pPr>
        <w:pStyle w:val="Body"/>
        <w:rPr>
          <w:ins w:id="462" w:author="Claire Quinn" w:date="2017-05-25T14:55:00Z"/>
        </w:rPr>
      </w:pPr>
    </w:p>
    <w:p w:rsidR="009B1D14" w:rsidRDefault="007A5DC8">
      <w:pPr>
        <w:pStyle w:val="Body"/>
      </w:pPr>
      <w:r>
        <w:rPr>
          <w:lang w:val="en-US"/>
        </w:rPr>
        <w:t>This case also shows the potential of learning from and expanding the material relations: using the many crossings so typical to Hong Kong, to create anchor points (e.g. electricity poles, water connections and platforms) throughout the city to which tempo</w:t>
      </w:r>
      <w:r>
        <w:rPr>
          <w:lang w:val="en-US"/>
        </w:rPr>
        <w:t xml:space="preserve">rary infrastructures (e.g. living, working, gardening, selling goods) can be attached. </w:t>
      </w:r>
    </w:p>
    <w:p w:rsidR="009B1D14" w:rsidRDefault="009B1D14">
      <w:pPr>
        <w:pStyle w:val="Body"/>
      </w:pPr>
    </w:p>
    <w:p w:rsidR="009B1D14" w:rsidRDefault="007A5DC8">
      <w:pPr>
        <w:pStyle w:val="Body"/>
        <w:rPr>
          <w:rStyle w:val="None"/>
          <w:b/>
          <w:bCs/>
        </w:rPr>
      </w:pPr>
      <w:bookmarkStart w:id="463" w:name="h.dr0gnurrx1e1"/>
      <w:bookmarkEnd w:id="463"/>
      <w:r>
        <w:rPr>
          <w:rStyle w:val="None"/>
          <w:b/>
          <w:bCs/>
        </w:rPr>
        <w:t>S</w:t>
      </w:r>
      <w:r>
        <w:rPr>
          <w:rStyle w:val="None"/>
          <w:b/>
          <w:bCs/>
          <w:lang w:val="en-US"/>
        </w:rPr>
        <w:t xml:space="preserve">elf-organisation as </w:t>
      </w:r>
      <w:ins w:id="464" w:author="Yanki Lee" w:date="2017-05-26T17:37:00Z">
        <w:r>
          <w:rPr>
            <w:rStyle w:val="None"/>
            <w:b/>
            <w:bCs/>
          </w:rPr>
          <w:t>P</w:t>
        </w:r>
      </w:ins>
      <w:del w:id="465" w:author="Yanki Lee" w:date="2017-05-26T17:37:00Z">
        <w:r>
          <w:rPr>
            <w:rStyle w:val="None"/>
            <w:b/>
            <w:bCs/>
          </w:rPr>
          <w:delText>p</w:delText>
        </w:r>
      </w:del>
      <w:r>
        <w:rPr>
          <w:rStyle w:val="None"/>
          <w:b/>
          <w:bCs/>
          <w:lang w:val="en-US"/>
        </w:rPr>
        <w:t xml:space="preserve">art of a </w:t>
      </w:r>
      <w:ins w:id="466" w:author="Yanki Lee" w:date="2017-05-26T17:37:00Z">
        <w:r>
          <w:rPr>
            <w:rStyle w:val="None"/>
            <w:b/>
            <w:bCs/>
          </w:rPr>
          <w:t>L</w:t>
        </w:r>
      </w:ins>
      <w:del w:id="467" w:author="Yanki Lee" w:date="2017-05-26T17:37:00Z">
        <w:r>
          <w:rPr>
            <w:rStyle w:val="None"/>
            <w:b/>
            <w:bCs/>
          </w:rPr>
          <w:delText>l</w:delText>
        </w:r>
      </w:del>
      <w:r>
        <w:rPr>
          <w:rStyle w:val="None"/>
          <w:b/>
          <w:bCs/>
          <w:lang w:val="de-DE"/>
        </w:rPr>
        <w:t xml:space="preserve">arger PD </w:t>
      </w:r>
      <w:ins w:id="468" w:author="Yanki Lee" w:date="2017-05-26T17:37:00Z">
        <w:r>
          <w:rPr>
            <w:rStyle w:val="None"/>
            <w:b/>
            <w:bCs/>
          </w:rPr>
          <w:t>Sy</w:t>
        </w:r>
      </w:ins>
      <w:del w:id="469" w:author="Yanki Lee" w:date="2017-05-26T17:37:00Z">
        <w:r>
          <w:rPr>
            <w:rStyle w:val="None"/>
            <w:b/>
            <w:bCs/>
          </w:rPr>
          <w:delText>sy</w:delText>
        </w:r>
      </w:del>
      <w:r>
        <w:rPr>
          <w:rStyle w:val="None"/>
          <w:b/>
          <w:bCs/>
        </w:rPr>
        <w:t>stem</w:t>
      </w:r>
    </w:p>
    <w:p w:rsidR="009B1D14" w:rsidRDefault="007A5DC8">
      <w:pPr>
        <w:pStyle w:val="Body"/>
        <w:rPr>
          <w:ins w:id="470" w:author="Yanki Lee" w:date="2017-05-26T17:37:00Z"/>
        </w:rPr>
      </w:pPr>
      <w:r>
        <w:rPr>
          <w:lang w:val="en-US"/>
        </w:rPr>
        <w:t xml:space="preserve">In this design process it became very clear that self-organisation cannot be studied in isolation. The </w:t>
      </w:r>
      <w:r>
        <w:rPr>
          <w:lang w:val="en-US"/>
        </w:rPr>
        <w:t>self-organisation in building homes quickly became an intrinsic part of the relational network of the designers: the designers, their visitors, the events they organised (e.g. 100 in 1 day interventions). The designers started organising co-design sessions</w:t>
      </w:r>
      <w:r>
        <w:rPr>
          <w:lang w:val="en-US"/>
        </w:rPr>
        <w:t>, inviting the self-builders to share th</w:t>
      </w:r>
      <w:ins w:id="471" w:author="Claire Quinn" w:date="2017-05-25T14:56:00Z">
        <w:r>
          <w:rPr>
            <w:lang w:val="pt-PT"/>
          </w:rPr>
          <w:t>eir</w:t>
        </w:r>
      </w:ins>
      <w:del w:id="472" w:author="Claire Quinn" w:date="2017-05-25T14:56:00Z">
        <w:r>
          <w:delText>e</w:delText>
        </w:r>
      </w:del>
      <w:r>
        <w:rPr>
          <w:lang w:val="en-US"/>
        </w:rPr>
        <w:t xml:space="preserve"> knowledge and experiences with the design community. During the two years of research, the position of this self-organising practice in relation to governments and private actors also became clear. The governmen</w:t>
      </w:r>
      <w:r>
        <w:rPr>
          <w:lang w:val="en-US"/>
        </w:rPr>
        <w:t>t has removed the temporary living structures once and is planning to do it again. The environment around the temporary homes is becoming one big building site, since the old Sham Shui Po is quickly being replaced by new high rise private and public buildi</w:t>
      </w:r>
      <w:r>
        <w:rPr>
          <w:lang w:val="en-US"/>
        </w:rPr>
        <w:t>ngs</w:t>
      </w:r>
      <w:ins w:id="473" w:author="Claire Quinn" w:date="2017-05-25T14:56:00Z">
        <w:r>
          <w:rPr>
            <w:lang w:val="en-US"/>
          </w:rPr>
          <w:t xml:space="preserve">. These changes understandably </w:t>
        </w:r>
      </w:ins>
      <w:del w:id="474" w:author="Claire Quinn" w:date="2017-05-25T14:56:00Z">
        <w:r>
          <w:rPr>
            <w:lang w:val="en-US"/>
          </w:rPr>
          <w:delText xml:space="preserve">, which also </w:delText>
        </w:r>
      </w:del>
      <w:r>
        <w:t>produce</w:t>
      </w:r>
      <w:del w:id="475" w:author="Claire Quinn" w:date="2017-05-25T14:57:00Z">
        <w:r>
          <w:delText>s</w:delText>
        </w:r>
      </w:del>
      <w:r>
        <w:rPr>
          <w:lang w:val="en-US"/>
        </w:rPr>
        <w:t xml:space="preserve"> some tension with the informal housing and communal spaces. </w:t>
      </w:r>
    </w:p>
    <w:p w:rsidR="009B1D14" w:rsidRDefault="009B1D14">
      <w:pPr>
        <w:pStyle w:val="Body"/>
      </w:pPr>
    </w:p>
    <w:p w:rsidR="009B1D14" w:rsidRDefault="007A5DC8">
      <w:pPr>
        <w:pStyle w:val="Body"/>
        <w:rPr>
          <w:rStyle w:val="None"/>
          <w:b/>
          <w:bCs/>
        </w:rPr>
      </w:pPr>
      <w:bookmarkStart w:id="476" w:name="h.l0dgm9yfe6eq"/>
      <w:bookmarkEnd w:id="476"/>
      <w:r>
        <w:rPr>
          <w:rStyle w:val="None"/>
          <w:b/>
          <w:bCs/>
        </w:rPr>
        <w:t>T</w:t>
      </w:r>
      <w:r>
        <w:rPr>
          <w:rStyle w:val="None"/>
          <w:b/>
          <w:bCs/>
          <w:lang w:val="en-US"/>
        </w:rPr>
        <w:t>he role of the designer/researcher</w:t>
      </w:r>
    </w:p>
    <w:p w:rsidR="009B1D14" w:rsidRDefault="007A5DC8">
      <w:pPr>
        <w:pStyle w:val="Body"/>
      </w:pPr>
      <w:r>
        <w:rPr>
          <w:lang w:val="en-US"/>
        </w:rPr>
        <w:t>It is clear that</w:t>
      </w:r>
      <w:del w:id="477" w:author="Claire Quinn" w:date="2017-05-25T14:57:00Z">
        <w:r>
          <w:rPr>
            <w:lang w:val="en-US"/>
          </w:rPr>
          <w:delText xml:space="preserve"> the</w:delText>
        </w:r>
      </w:del>
      <w:r>
        <w:rPr>
          <w:lang w:val="en-US"/>
        </w:rPr>
        <w:t xml:space="preserve"> designers in this case have developed a very close relation</w:t>
      </w:r>
      <w:ins w:id="478" w:author="Claire Quinn" w:date="2017-05-25T14:57:00Z">
        <w:r>
          <w:rPr>
            <w:lang w:val="en-US"/>
          </w:rPr>
          <w:t>ship</w:t>
        </w:r>
      </w:ins>
      <w:r>
        <w:rPr>
          <w:lang w:val="en-US"/>
        </w:rPr>
        <w:t xml:space="preserve"> with the self-built community, which requires the designers to contin</w:t>
      </w:r>
      <w:ins w:id="479" w:author="Claire Quinn" w:date="2017-05-25T14:58:00Z">
        <w:r>
          <w:t>uosuly</w:t>
        </w:r>
      </w:ins>
      <w:del w:id="480" w:author="Claire Quinn" w:date="2017-05-25T14:58:00Z">
        <w:r>
          <w:rPr>
            <w:lang w:val="pt-PT"/>
          </w:rPr>
          <w:delText>uous</w:delText>
        </w:r>
      </w:del>
      <w:r>
        <w:rPr>
          <w:lang w:val="en-US"/>
        </w:rPr>
        <w:t xml:space="preserve"> reflect on the</w:t>
      </w:r>
      <w:ins w:id="481" w:author="Claire Quinn" w:date="2017-05-25T14:58:00Z">
        <w:r>
          <w:t>ir</w:t>
        </w:r>
      </w:ins>
      <w:r>
        <w:rPr>
          <w:lang w:val="en-US"/>
        </w:rPr>
        <w:t xml:space="preserve"> own role and position in the design process</w:t>
      </w:r>
      <w:ins w:id="482" w:author="Claire Quinn" w:date="2017-05-25T14:58:00Z">
        <w:r>
          <w:rPr>
            <w:lang w:val="en-US"/>
          </w:rPr>
          <w:t>; especially</w:t>
        </w:r>
      </w:ins>
      <w:r>
        <w:rPr>
          <w:lang w:val="en-US"/>
        </w:rPr>
        <w:t xml:space="preserve"> in relation to the other actors involved. This self-reflection puts some positive pressure on the desi</w:t>
      </w:r>
      <w:r>
        <w:rPr>
          <w:lang w:val="en-US"/>
        </w:rPr>
        <w:t>gners to design processes and artefacts that recognise the self-builders</w:t>
      </w:r>
      <w:r>
        <w:t xml:space="preserve">’ </w:t>
      </w:r>
      <w:r>
        <w:rPr>
          <w:lang w:val="en-US"/>
        </w:rPr>
        <w:t xml:space="preserve">agency and desires. It also </w:t>
      </w:r>
      <w:del w:id="483" w:author="Claire Quinn" w:date="2017-05-25T14:59:00Z">
        <w:r>
          <w:rPr>
            <w:lang w:val="en-US"/>
          </w:rPr>
          <w:delText>confronts the them with</w:delText>
        </w:r>
      </w:del>
      <w:ins w:id="484" w:author="Claire Quinn" w:date="2017-05-25T14:59:00Z">
        <w:r>
          <w:rPr>
            <w:lang w:val="es-ES_tradnl"/>
          </w:rPr>
          <w:t>produces</w:t>
        </w:r>
      </w:ins>
      <w:r>
        <w:rPr>
          <w:lang w:val="en-US"/>
        </w:rPr>
        <w:t xml:space="preserve"> some challenges, </w:t>
      </w:r>
      <w:del w:id="485" w:author="Claire Quinn" w:date="2017-05-25T14:59:00Z">
        <w:r>
          <w:rPr>
            <w:lang w:val="en-US"/>
          </w:rPr>
          <w:delText xml:space="preserve">since </w:delText>
        </w:r>
      </w:del>
      <w:ins w:id="486" w:author="Claire Quinn" w:date="2017-05-25T14:59:00Z">
        <w:r>
          <w:rPr>
            <w:lang w:val="en-US"/>
          </w:rPr>
          <w:t xml:space="preserve">because of </w:t>
        </w:r>
      </w:ins>
      <w:r>
        <w:rPr>
          <w:lang w:val="en-US"/>
        </w:rPr>
        <w:t>the</w:t>
      </w:r>
      <w:ins w:id="487" w:author="Claire Quinn" w:date="2017-05-25T14:59:00Z">
        <w:r>
          <w:t>ir</w:t>
        </w:r>
      </w:ins>
      <w:r>
        <w:t xml:space="preserve"> </w:t>
      </w:r>
      <w:ins w:id="488" w:author="Claire Quinn" w:date="2017-05-25T14:59:00Z">
        <w:r>
          <w:rPr>
            <w:lang w:val="en-US"/>
          </w:rPr>
          <w:t>close</w:t>
        </w:r>
      </w:ins>
      <w:del w:id="489" w:author="Claire Quinn" w:date="2017-05-25T14:59:00Z">
        <w:r>
          <w:rPr>
            <w:lang w:val="en-US"/>
          </w:rPr>
          <w:delText>strong</w:delText>
        </w:r>
      </w:del>
      <w:r>
        <w:rPr>
          <w:lang w:val="en-US"/>
        </w:rPr>
        <w:t xml:space="preserve"> involvement </w:t>
      </w:r>
      <w:del w:id="490" w:author="Claire Quinn" w:date="2017-05-25T14:59:00Z">
        <w:r>
          <w:rPr>
            <w:lang w:val="en-US"/>
          </w:rPr>
          <w:delText xml:space="preserve">can </w:delText>
        </w:r>
      </w:del>
      <w:ins w:id="491" w:author="Claire Quinn" w:date="2017-05-25T14:59:00Z">
        <w:r>
          <w:rPr>
            <w:lang w:val="en-US"/>
          </w:rPr>
          <w:t xml:space="preserve">they can </w:t>
        </w:r>
      </w:ins>
      <w:r>
        <w:rPr>
          <w:lang w:val="en-US"/>
        </w:rPr>
        <w:t xml:space="preserve">also </w:t>
      </w:r>
      <w:ins w:id="492" w:author="Claire Quinn" w:date="2017-05-25T15:00:00Z">
        <w:r>
          <w:rPr>
            <w:lang w:val="en-US"/>
          </w:rPr>
          <w:t xml:space="preserve">become </w:t>
        </w:r>
      </w:ins>
      <w:r>
        <w:rPr>
          <w:lang w:val="de-DE"/>
        </w:rPr>
        <w:t xml:space="preserve">blind </w:t>
      </w:r>
      <w:del w:id="493" w:author="Claire Quinn" w:date="2017-05-25T15:00:00Z">
        <w:r>
          <w:rPr>
            <w:lang w:val="en-US"/>
          </w:rPr>
          <w:delText>them from</w:delText>
        </w:r>
      </w:del>
      <w:ins w:id="494" w:author="Claire Quinn" w:date="2017-05-25T15:00:00Z">
        <w:r>
          <w:rPr>
            <w:lang w:val="en-US"/>
          </w:rPr>
          <w:t>to the</w:t>
        </w:r>
      </w:ins>
      <w:r>
        <w:rPr>
          <w:lang w:val="en-US"/>
        </w:rPr>
        <w:t xml:space="preserve"> possible threats of </w:t>
      </w:r>
      <w:del w:id="495" w:author="Claire Quinn" w:date="2017-05-25T15:00:00Z">
        <w:r>
          <w:rPr>
            <w:lang w:val="en-US"/>
          </w:rPr>
          <w:delText xml:space="preserve">these </w:delText>
        </w:r>
      </w:del>
      <w:ins w:id="496" w:author="Claire Quinn" w:date="2017-05-25T15:00:00Z">
        <w:r>
          <w:rPr>
            <w:lang w:val="de-DE"/>
          </w:rPr>
          <w:t xml:space="preserve">such </w:t>
        </w:r>
      </w:ins>
      <w:del w:id="497" w:author="Claire Quinn" w:date="2017-05-25T15:00:00Z">
        <w:r>
          <w:rPr>
            <w:lang w:val="en-US"/>
          </w:rPr>
          <w:delText xml:space="preserve">forms of </w:delText>
        </w:r>
      </w:del>
      <w:r>
        <w:rPr>
          <w:lang w:val="en-US"/>
        </w:rPr>
        <w:t>street living</w:t>
      </w:r>
      <w:ins w:id="498" w:author="Claire Quinn" w:date="2017-05-25T15:00:00Z">
        <w:r>
          <w:rPr>
            <w:lang w:val="en-US"/>
          </w:rPr>
          <w:t>. Threats like</w:t>
        </w:r>
      </w:ins>
      <w:del w:id="499" w:author="Claire Quinn" w:date="2017-05-25T15:00:00Z">
        <w:r>
          <w:rPr>
            <w:lang w:val="en-US"/>
          </w:rPr>
          <w:delText>, such as</w:delText>
        </w:r>
      </w:del>
      <w:r>
        <w:rPr>
          <w:lang w:val="en-US"/>
        </w:rPr>
        <w:t xml:space="preserve"> drug abuse, </w:t>
      </w:r>
      <w:del w:id="500" w:author="Claire Quinn" w:date="2017-05-25T15:00:00Z">
        <w:r>
          <w:rPr>
            <w:lang w:val="en-US"/>
          </w:rPr>
          <w:delText>unsafety of the</w:delText>
        </w:r>
      </w:del>
      <w:ins w:id="501" w:author="Claire Quinn" w:date="2017-05-25T15:00:00Z">
        <w:r>
          <w:rPr>
            <w:lang w:val="es-ES_tradnl"/>
          </w:rPr>
          <w:t>unstable</w:t>
        </w:r>
      </w:ins>
      <w:r>
        <w:rPr>
          <w:lang w:val="fr-FR"/>
        </w:rPr>
        <w:t xml:space="preserve"> structures </w:t>
      </w:r>
      <w:del w:id="502" w:author="Claire Quinn" w:date="2017-05-25T15:00:00Z">
        <w:r>
          <w:delText xml:space="preserve">etcetera </w:delText>
        </w:r>
      </w:del>
      <w:r>
        <w:t xml:space="preserve">or </w:t>
      </w:r>
      <w:ins w:id="503" w:author="Claire Quinn" w:date="2017-05-25T15:01:00Z">
        <w:r>
          <w:rPr>
            <w:lang w:val="en-US"/>
          </w:rPr>
          <w:t xml:space="preserve">further the </w:t>
        </w:r>
      </w:ins>
      <w:del w:id="504" w:author="Claire Quinn" w:date="2017-05-25T15:01:00Z">
        <w:r>
          <w:delText xml:space="preserve">a </w:delText>
        </w:r>
      </w:del>
      <w:r>
        <w:rPr>
          <w:lang w:val="en-US"/>
        </w:rPr>
        <w:t xml:space="preserve">fear </w:t>
      </w:r>
      <w:del w:id="505" w:author="Claire Quinn" w:date="2017-05-25T15:01:00Z">
        <w:r>
          <w:rPr>
            <w:lang w:val="en-US"/>
          </w:rPr>
          <w:delText>to start</w:delText>
        </w:r>
      </w:del>
      <w:ins w:id="506" w:author="Claire Quinn" w:date="2017-05-25T15:01:00Z">
        <w:r>
          <w:rPr>
            <w:lang w:val="en-US"/>
          </w:rPr>
          <w:t>of</w:t>
        </w:r>
      </w:ins>
      <w:r>
        <w:rPr>
          <w:lang w:val="en-US"/>
        </w:rPr>
        <w:t xml:space="preserve"> designing, </w:t>
      </w:r>
      <w:del w:id="507" w:author="Claire Quinn" w:date="2017-05-25T15:01:00Z">
        <w:r>
          <w:rPr>
            <w:lang w:val="en-US"/>
          </w:rPr>
          <w:delText xml:space="preserve">since </w:delText>
        </w:r>
      </w:del>
      <w:ins w:id="508" w:author="Claire Quinn" w:date="2017-05-25T15:01:00Z">
        <w:r>
          <w:rPr>
            <w:lang w:val="en-US"/>
          </w:rPr>
          <w:t xml:space="preserve">because </w:t>
        </w:r>
      </w:ins>
      <w:r>
        <w:rPr>
          <w:lang w:val="en-US"/>
        </w:rPr>
        <w:t>no design proposal will completely satisfy all community members</w:t>
      </w:r>
      <w:r>
        <w:rPr>
          <w:lang w:val="en-US"/>
        </w:rPr>
        <w:t>.</w:t>
      </w:r>
    </w:p>
    <w:p w:rsidR="009B1D14" w:rsidRDefault="009B1D14">
      <w:pPr>
        <w:pStyle w:val="Body"/>
      </w:pPr>
    </w:p>
    <w:p w:rsidR="009B1D14" w:rsidRDefault="007A5DC8">
      <w:pPr>
        <w:pStyle w:val="Body"/>
        <w:rPr>
          <w:rStyle w:val="None"/>
          <w:b/>
          <w:bCs/>
        </w:rPr>
      </w:pPr>
      <w:r>
        <w:rPr>
          <w:rStyle w:val="None"/>
          <w:b/>
          <w:bCs/>
          <w:lang w:val="en-US"/>
        </w:rPr>
        <w:t>The concepts permanent versus temporary</w:t>
      </w:r>
    </w:p>
    <w:p w:rsidR="009B1D14" w:rsidRDefault="007A5DC8">
      <w:pPr>
        <w:pStyle w:val="Body"/>
        <w:rPr>
          <w:ins w:id="509" w:author="Yanki Lee" w:date="2017-05-26T17:38:00Z"/>
        </w:rPr>
      </w:pPr>
      <w:bookmarkStart w:id="510" w:name="h.q1u4pry4kfm"/>
      <w:bookmarkEnd w:id="510"/>
      <w:r>
        <w:t>T</w:t>
      </w:r>
      <w:r>
        <w:rPr>
          <w:lang w:val="en-US"/>
        </w:rPr>
        <w:t>he living spaces in the streets fundamentally question what is permanent versus temporary. Some of the very temporary structures, appeared to be quite permanent living structures. At the same time, what were intended as permanent living structures are buil</w:t>
      </w:r>
      <w:r>
        <w:rPr>
          <w:lang w:val="en-US"/>
        </w:rPr>
        <w:t xml:space="preserve">t in such a way that they can be easily deconstructed, and thus are characterised by their temporary and flexible character. </w:t>
      </w:r>
    </w:p>
    <w:p w:rsidR="009B1D14" w:rsidRDefault="009B1D14">
      <w:pPr>
        <w:pStyle w:val="Body"/>
      </w:pPr>
    </w:p>
    <w:p w:rsidR="009B1D14" w:rsidRDefault="007A5DC8">
      <w:pPr>
        <w:pStyle w:val="Body"/>
        <w:rPr>
          <w:rStyle w:val="None"/>
          <w:b/>
          <w:bCs/>
        </w:rPr>
      </w:pPr>
      <w:r>
        <w:rPr>
          <w:rStyle w:val="None"/>
          <w:b/>
          <w:bCs/>
          <w:lang w:val="en-US"/>
        </w:rPr>
        <w:t>And what about the future?</w:t>
      </w:r>
    </w:p>
    <w:p w:rsidR="009B1D14" w:rsidRDefault="007A5DC8">
      <w:pPr>
        <w:pStyle w:val="Body"/>
      </w:pPr>
      <w:r>
        <w:rPr>
          <w:lang w:val="en-US"/>
        </w:rPr>
        <w:t>Engaging with the history and contemporary practices of self-organisation in street living in Hong Kon</w:t>
      </w:r>
      <w:r>
        <w:rPr>
          <w:lang w:val="en-US"/>
        </w:rPr>
        <w:t>g, has revealed challenges in crossing borders between 1. the community and the urban scale, 2. the introvert self-organisation practice and the extravert PD process, 3. the design researcher in relation to the self-organised communities and 4. temporary a</w:t>
      </w:r>
      <w:r>
        <w:rPr>
          <w:lang w:val="en-US"/>
        </w:rPr>
        <w:t xml:space="preserve">nd permanent housing. More informed, conscious and careful crossing of these borders in self-organisation based PD, allows these 4 challenges to become opportunities for designing street living in the future. </w:t>
      </w:r>
    </w:p>
    <w:p w:rsidR="009B1D14" w:rsidRDefault="009B1D14">
      <w:pPr>
        <w:pStyle w:val="Body"/>
      </w:pPr>
    </w:p>
    <w:p w:rsidR="009B1D14" w:rsidRDefault="007A5DC8">
      <w:pPr>
        <w:pStyle w:val="Body"/>
      </w:pPr>
      <w:ins w:id="511" w:author="Claire Quinn" w:date="2017-05-25T15:02:00Z">
        <w:r>
          <w:rPr>
            <w:lang w:val="en-US"/>
          </w:rPr>
          <w:t>Through</w:t>
        </w:r>
      </w:ins>
      <w:del w:id="512" w:author="Claire Quinn" w:date="2017-05-25T15:02:00Z">
        <w:r>
          <w:rPr>
            <w:lang w:val="it-IT"/>
          </w:rPr>
          <w:delText>Via</w:delText>
        </w:r>
      </w:del>
      <w:r>
        <w:rPr>
          <w:lang w:val="en-US"/>
        </w:rPr>
        <w:t xml:space="preserve"> crossing these borders </w:t>
      </w:r>
      <w:ins w:id="513" w:author="Yanki Lee" w:date="2017-05-26T17:38:00Z">
        <w:r>
          <w:rPr>
            <w:lang w:val="en-US"/>
          </w:rPr>
          <w:t xml:space="preserve">this study </w:t>
        </w:r>
        <w:r>
          <w:rPr>
            <w:lang w:val="en-US"/>
          </w:rPr>
          <w:t xml:space="preserve">advocates </w:t>
        </w:r>
      </w:ins>
      <w:ins w:id="514" w:author="Claire Quinn" w:date="2017-05-25T15:02:00Z">
        <w:del w:id="515" w:author="Yanki Lee" w:date="2017-05-26T17:38:00Z">
          <w:r>
            <w:rPr>
              <w:lang w:val="en-US"/>
            </w:rPr>
            <w:delText xml:space="preserve">the </w:delText>
          </w:r>
        </w:del>
      </w:ins>
      <w:del w:id="516" w:author="Yanki Lee" w:date="2017-05-26T17:38:00Z">
        <w:r>
          <w:rPr>
            <w:lang w:val="en-US"/>
          </w:rPr>
          <w:delText>HKDI Desis Lab made the</w:delText>
        </w:r>
      </w:del>
      <w:ins w:id="517" w:author="Claire Quinn" w:date="2017-05-25T15:03:00Z">
        <w:del w:id="518" w:author="Yanki Lee" w:date="2017-05-26T17:38:00Z">
          <w:r>
            <w:rPr>
              <w:lang w:val="en-US"/>
            </w:rPr>
            <w:delText>had created</w:delText>
          </w:r>
        </w:del>
      </w:ins>
      <w:del w:id="519" w:author="Yanki Lee" w:date="2017-05-26T17:38:00Z">
        <w:r>
          <w:delText xml:space="preserve"> </w:delText>
        </w:r>
      </w:del>
      <w:ins w:id="520" w:author="Yanki Lee" w:date="2017-05-26T17:38:00Z">
        <w:r>
          <w:t xml:space="preserve">a </w:t>
        </w:r>
      </w:ins>
      <w:ins w:id="521" w:author="Claire Quinn" w:date="2017-05-25T15:03:00Z">
        <w:r>
          <w:rPr>
            <w:lang w:val="en-US"/>
          </w:rPr>
          <w:t xml:space="preserve">new </w:t>
        </w:r>
      </w:ins>
      <w:r>
        <w:rPr>
          <w:lang w:val="en-US"/>
        </w:rPr>
        <w:t>potential for designing future street living</w:t>
      </w:r>
      <w:del w:id="522" w:author="Claire Quinn" w:date="2017-05-25T15:03:00Z">
        <w:r>
          <w:rPr>
            <w:lang w:val="it-IT"/>
          </w:rPr>
          <w:delText xml:space="preserve"> apparent</w:delText>
        </w:r>
      </w:del>
      <w:r>
        <w:t xml:space="preserve">. </w:t>
      </w:r>
      <w:del w:id="523" w:author="Claire Quinn" w:date="2017-05-25T15:03:00Z">
        <w:r>
          <w:rPr>
            <w:lang w:val="en-US"/>
          </w:rPr>
          <w:delText>On the level of the</w:delText>
        </w:r>
      </w:del>
      <w:ins w:id="524" w:author="Claire Quinn" w:date="2017-05-25T15:03:00Z">
        <w:r>
          <w:rPr>
            <w:lang w:val="en-US"/>
          </w:rPr>
          <w:t xml:space="preserve">On a macro level, </w:t>
        </w:r>
      </w:ins>
      <w:del w:id="525" w:author="Claire Quinn" w:date="2017-05-25T15:04:00Z">
        <w:r>
          <w:rPr>
            <w:lang w:val="en-US"/>
          </w:rPr>
          <w:delText xml:space="preserve"> practice of designing the city, </w:delText>
        </w:r>
      </w:del>
      <w:r>
        <w:t>Hong Kong’</w:t>
      </w:r>
      <w:r>
        <w:rPr>
          <w:lang w:val="en-US"/>
        </w:rPr>
        <w:t>s many crossings revealed themselves as offering many opportunitie</w:t>
      </w:r>
      <w:r>
        <w:rPr>
          <w:lang w:val="en-US"/>
        </w:rPr>
        <w:t>s for new types of living space</w:t>
      </w:r>
      <w:del w:id="526" w:author="Claire Quinn" w:date="2017-05-25T15:04:00Z">
        <w:r>
          <w:delText>s</w:delText>
        </w:r>
      </w:del>
      <w:r>
        <w:rPr>
          <w:lang w:val="en-US"/>
        </w:rPr>
        <w:t xml:space="preserve"> to develop: for sleeping, meeting, working or leisure</w:t>
      </w:r>
      <w:ins w:id="527" w:author="Claire Quinn" w:date="2017-05-25T15:04:00Z">
        <w:r>
          <w:rPr>
            <w:lang w:val="en-US"/>
          </w:rPr>
          <w:t xml:space="preserve"> thus informing the overall practice of designing the city,</w:t>
        </w:r>
      </w:ins>
      <w:del w:id="528" w:author="Claire Quinn" w:date="2017-05-25T15:04:00Z">
        <w:r>
          <w:delText>.</w:delText>
        </w:r>
      </w:del>
      <w:r>
        <w:rPr>
          <w:lang w:val="en-US"/>
        </w:rPr>
        <w:t xml:space="preserve"> It showed that cities can provide some basic infrastructure</w:t>
      </w:r>
      <w:del w:id="529" w:author="Claire Quinn" w:date="2017-05-25T15:05:00Z">
        <w:r>
          <w:delText>s</w:delText>
        </w:r>
      </w:del>
      <w:r>
        <w:rPr>
          <w:lang w:val="en-US"/>
        </w:rPr>
        <w:t xml:space="preserve"> that allow forms of street living to develop, initiated by </w:t>
      </w:r>
      <w:r>
        <w:t xml:space="preserve">– </w:t>
      </w:r>
      <w:r>
        <w:rPr>
          <w:lang w:val="en-US"/>
        </w:rPr>
        <w:t xml:space="preserve">for instance - youngsters, elderly, people without homes or citizens </w:t>
      </w:r>
      <w:del w:id="530" w:author="Claire Quinn" w:date="2017-05-25T15:05:00Z">
        <w:r>
          <w:rPr>
            <w:lang w:val="en-US"/>
          </w:rPr>
          <w:delText xml:space="preserve">with </w:delText>
        </w:r>
      </w:del>
      <w:ins w:id="531" w:author="Claire Quinn" w:date="2017-05-25T15:05:00Z">
        <w:r>
          <w:rPr>
            <w:lang w:val="en-US"/>
          </w:rPr>
          <w:t xml:space="preserve">whose homes are </w:t>
        </w:r>
      </w:ins>
      <w:r>
        <w:rPr>
          <w:lang w:val="en-US"/>
        </w:rPr>
        <w:t>too small</w:t>
      </w:r>
      <w:del w:id="532" w:author="Claire Quinn" w:date="2017-05-25T15:05:00Z">
        <w:r>
          <w:rPr>
            <w:lang w:val="en-US"/>
          </w:rPr>
          <w:delText xml:space="preserve"> homes</w:delText>
        </w:r>
      </w:del>
      <w:r>
        <w:rPr>
          <w:lang w:val="en-US"/>
        </w:rPr>
        <w:t xml:space="preserve">. The research </w:t>
      </w:r>
      <w:del w:id="533" w:author="Claire Quinn" w:date="2017-05-25T15:05:00Z">
        <w:r>
          <w:rPr>
            <w:lang w:val="en-US"/>
          </w:rPr>
          <w:delText>that was discussed</w:delText>
        </w:r>
      </w:del>
      <w:ins w:id="534" w:author="Claire Quinn" w:date="2017-05-25T15:05:00Z">
        <w:r>
          <w:rPr>
            <w:lang w:val="en-US"/>
          </w:rPr>
          <w:t>cited</w:t>
        </w:r>
      </w:ins>
      <w:r>
        <w:rPr>
          <w:lang w:val="en-US"/>
        </w:rPr>
        <w:t xml:space="preserve"> in this article has </w:t>
      </w:r>
      <w:del w:id="535" w:author="Claire Quinn" w:date="2017-05-25T15:06:00Z">
        <w:r>
          <w:rPr>
            <w:lang w:val="en-US"/>
          </w:rPr>
          <w:delText xml:space="preserve">provided </w:delText>
        </w:r>
      </w:del>
      <w:ins w:id="536" w:author="Claire Quinn" w:date="2017-05-25T15:06:00Z">
        <w:r>
          <w:rPr>
            <w:lang w:val="en-US"/>
          </w:rPr>
          <w:t xml:space="preserve">given </w:t>
        </w:r>
      </w:ins>
      <w:r>
        <w:rPr>
          <w:lang w:val="en-US"/>
        </w:rPr>
        <w:t>insight in</w:t>
      </w:r>
      <w:ins w:id="537" w:author="Claire Quinn" w:date="2017-05-25T15:06:00Z">
        <w:r>
          <w:rPr>
            <w:lang w:val="en-US"/>
          </w:rPr>
          <w:t>to po</w:t>
        </w:r>
        <w:r>
          <w:rPr>
            <w:lang w:val="en-US"/>
          </w:rPr>
          <w:t>tential</w:t>
        </w:r>
      </w:ins>
      <w:del w:id="538" w:author="Claire Quinn" w:date="2017-05-25T15:06:00Z">
        <w:r>
          <w:rPr>
            <w:lang w:val="en-US"/>
          </w:rPr>
          <w:delText xml:space="preserve"> what these</w:delText>
        </w:r>
      </w:del>
      <w:r>
        <w:rPr>
          <w:lang w:val="fr-FR"/>
        </w:rPr>
        <w:t xml:space="preserve"> infrastructures</w:t>
      </w:r>
      <w:ins w:id="539" w:author="Claire Quinn" w:date="2017-05-25T15:06:00Z">
        <w:r>
          <w:rPr>
            <w:lang w:val="en-US"/>
          </w:rPr>
          <w:t xml:space="preserve"> for the future</w:t>
        </w:r>
      </w:ins>
      <w:del w:id="540" w:author="Claire Quinn" w:date="2017-05-25T15:06:00Z">
        <w:r>
          <w:rPr>
            <w:lang w:val="en-US"/>
          </w:rPr>
          <w:delText xml:space="preserve"> can be</w:delText>
        </w:r>
      </w:del>
      <w:r>
        <w:rPr>
          <w:lang w:val="en-US"/>
        </w:rPr>
        <w:t>: strong local community hubs that include people from all layers in society, hotspots offering basic electricity, water and sanitation, basic attachment points for constructions, such as platforms an</w:t>
      </w:r>
      <w:r>
        <w:rPr>
          <w:lang w:val="en-US"/>
        </w:rPr>
        <w:t>d roofs.</w:t>
      </w:r>
    </w:p>
    <w:p w:rsidR="009B1D14" w:rsidRDefault="009B1D14">
      <w:pPr>
        <w:pStyle w:val="Body"/>
      </w:pPr>
    </w:p>
    <w:p w:rsidR="009B1D14" w:rsidRDefault="007A5DC8">
      <w:pPr>
        <w:pStyle w:val="Body"/>
      </w:pPr>
      <w:r>
        <w:rPr>
          <w:lang w:val="en-US"/>
        </w:rPr>
        <w:t>On a more theoretical level, we could say that this research demonstrates self-organisation as a rich resource for design that can never be looked at in isolation. When these practices are subject to and part of a design research process, self-or</w:t>
      </w:r>
      <w:r>
        <w:rPr>
          <w:lang w:val="en-US"/>
        </w:rPr>
        <w:t xml:space="preserve">ganisation can hardly be defined </w:t>
      </w:r>
      <w:ins w:id="541" w:author="Claire Quinn" w:date="2017-05-25T15:07:00Z">
        <w:r>
          <w:rPr>
            <w:lang w:val="en-US"/>
          </w:rPr>
          <w:t>in an</w:t>
        </w:r>
      </w:ins>
      <w:del w:id="542" w:author="Claire Quinn" w:date="2017-05-25T15:07:00Z">
        <w:r>
          <w:delText>in</w:delText>
        </w:r>
      </w:del>
      <w:r>
        <w:rPr>
          <w:lang w:val="it-IT"/>
        </w:rPr>
        <w:t xml:space="preserve"> introvert</w:t>
      </w:r>
      <w:ins w:id="543" w:author="Claire Quinn" w:date="2017-05-25T15:07:00Z">
        <w:r>
          <w:t>ed</w:t>
        </w:r>
      </w:ins>
      <w:r>
        <w:rPr>
          <w:lang w:val="en-US"/>
        </w:rPr>
        <w:t xml:space="preserve"> way</w:t>
      </w:r>
      <w:del w:id="544" w:author="Claire Quinn" w:date="2017-05-25T15:07:00Z">
        <w:r>
          <w:delText>s</w:delText>
        </w:r>
      </w:del>
      <w:r>
        <w:rPr>
          <w:lang w:val="en-US"/>
        </w:rPr>
        <w:t>. It is part of an evolving human and material infrastructure, in which designers, people from the studied community, policy makers, private companies and material aspects of the city</w:t>
      </w:r>
      <w:ins w:id="545" w:author="Claire Quinn" w:date="2017-05-25T15:07:00Z">
        <w:r>
          <w:t>’s</w:t>
        </w:r>
      </w:ins>
      <w:r>
        <w:rPr>
          <w:lang w:val="en-US"/>
        </w:rPr>
        <w:t xml:space="preserve"> space are all</w:t>
      </w:r>
      <w:r>
        <w:rPr>
          <w:lang w:val="en-US"/>
        </w:rPr>
        <w:t xml:space="preserve"> part of giving form to the future of a city. </w:t>
      </w:r>
    </w:p>
    <w:p w:rsidR="009B1D14" w:rsidRDefault="007A5DC8">
      <w:pPr>
        <w:pStyle w:val="Body"/>
      </w:pPr>
      <w:r>
        <w:t xml:space="preserve"> </w:t>
      </w:r>
    </w:p>
    <w:p w:rsidR="009B1D14" w:rsidRDefault="009B1D14">
      <w:pPr>
        <w:pStyle w:val="Body"/>
      </w:pPr>
    </w:p>
    <w:p w:rsidR="009B1D14" w:rsidRDefault="007A5DC8">
      <w:pPr>
        <w:pStyle w:val="Body"/>
      </w:pPr>
      <w:del w:id="546" w:author="Yanki Lee" w:date="2017-05-26T17:39:00Z">
        <w:r>
          <w:rPr>
            <w:lang w:val="de-DE"/>
          </w:rPr>
          <w:delText>Literature</w:delText>
        </w:r>
      </w:del>
      <w:ins w:id="547" w:author="Yanki Lee" w:date="2017-05-26T17:39:00Z">
        <w:r>
          <w:rPr>
            <w:lang w:val="fr-FR"/>
          </w:rPr>
          <w:t xml:space="preserve">References </w:t>
        </w:r>
      </w:ins>
    </w:p>
    <w:p w:rsidR="009B1D14" w:rsidRDefault="007A5DC8">
      <w:pPr>
        <w:pStyle w:val="ListParagraph"/>
        <w:numPr>
          <w:ilvl w:val="0"/>
          <w:numId w:val="4"/>
        </w:numPr>
        <w:rPr>
          <w:del w:id="548" w:author="Yanki Lee" w:date="2017-05-26T17:39:00Z"/>
        </w:rPr>
      </w:pPr>
      <w:r>
        <w:t>Boonstra, B. and Boelens, L. (2011). Self-organisation in urban development: towards a new perspective on spatial planning. Urban Research and Practice, 4 (2), 99-122.</w:t>
      </w:r>
    </w:p>
    <w:p w:rsidR="009B1D14" w:rsidRDefault="009B1D14">
      <w:pPr>
        <w:pStyle w:val="ListParagraph"/>
        <w:numPr>
          <w:ilvl w:val="0"/>
          <w:numId w:val="4"/>
        </w:numPr>
      </w:pPr>
    </w:p>
    <w:p w:rsidR="009B1D14" w:rsidRDefault="007A5DC8">
      <w:pPr>
        <w:pStyle w:val="ListParagraph"/>
        <w:numPr>
          <w:ilvl w:val="0"/>
          <w:numId w:val="4"/>
        </w:numPr>
        <w:rPr>
          <w:del w:id="549" w:author="Yanki Lee" w:date="2017-05-26T17:39:00Z"/>
        </w:rPr>
      </w:pPr>
      <w:r>
        <w:t xml:space="preserve">Bradbury, H. </w:t>
      </w:r>
      <w:r>
        <w:t>Reason, P. (2003). Action Research. An Opportunity for Revitalizing</w:t>
      </w:r>
      <w:ins w:id="550" w:author="Yanki Lee" w:date="2017-05-26T17:39:00Z">
        <w:r>
          <w:t xml:space="preserve"> </w:t>
        </w:r>
      </w:ins>
    </w:p>
    <w:p w:rsidR="009B1D14" w:rsidRDefault="007A5DC8">
      <w:pPr>
        <w:pStyle w:val="ListParagraph"/>
        <w:numPr>
          <w:ilvl w:val="0"/>
          <w:numId w:val="5"/>
        </w:numPr>
        <w:rPr>
          <w:del w:id="551" w:author="Yanki Lee" w:date="2017-05-26T17:39:00Z"/>
        </w:rPr>
      </w:pPr>
      <w:r>
        <w:t>Research Purpose and Practices. Qualitative Social Work, 2(2), pp. 155-175.</w:t>
      </w:r>
    </w:p>
    <w:p w:rsidR="009B1D14" w:rsidRDefault="009B1D14">
      <w:pPr>
        <w:pStyle w:val="ListParagraph"/>
        <w:numPr>
          <w:ilvl w:val="0"/>
          <w:numId w:val="4"/>
        </w:numPr>
      </w:pPr>
    </w:p>
    <w:p w:rsidR="009B1D14" w:rsidRDefault="007A5DC8">
      <w:pPr>
        <w:pStyle w:val="ListParagraph"/>
        <w:numPr>
          <w:ilvl w:val="0"/>
          <w:numId w:val="4"/>
        </w:numPr>
      </w:pPr>
      <w:r>
        <w:t>Brynskov, M., Carvajal Bermudez, J., Fernandez, M., Korsgaard, H., Mulder, I., Piskorek, K., &amp; De Waal, M. (20</w:t>
      </w:r>
      <w:r>
        <w:t>14). Urban interaction design: Towards city making. Neuhausen, Germany: Urban IxD Booksprint.</w:t>
      </w:r>
    </w:p>
    <w:p w:rsidR="009B1D14" w:rsidRDefault="007A5DC8">
      <w:pPr>
        <w:pStyle w:val="ListParagraph"/>
        <w:numPr>
          <w:ilvl w:val="0"/>
          <w:numId w:val="4"/>
        </w:numPr>
      </w:pPr>
      <w:r>
        <w:t>DiSalvo, C., Clement, A., &amp; Pipek, V. (2012). Communities: Participatory Design for, with and by communities. In Routledge International Handbook of Participatory</w:t>
      </w:r>
      <w:r>
        <w:t xml:space="preserve"> Design, edited by Jesper Simonsen, and Toni Robertson.  182-210. New York: Routledge International Handbooks.</w:t>
      </w:r>
    </w:p>
    <w:p w:rsidR="009B1D14" w:rsidRDefault="007A5DC8">
      <w:pPr>
        <w:pStyle w:val="ListParagraph"/>
        <w:numPr>
          <w:ilvl w:val="0"/>
          <w:numId w:val="4"/>
        </w:numPr>
        <w:rPr>
          <w:del w:id="552" w:author="Yanki Lee" w:date="2017-05-26T17:39:00Z"/>
        </w:rPr>
      </w:pPr>
      <w:r>
        <w:t xml:space="preserve">DiSalvo, C., Clement, A.  &amp;  Pipek, V. (2013). Communities: Participatory Design for, with and by communities. In: Simonsen, J. &amp; Robertson, T.  </w:t>
      </w:r>
      <w:r>
        <w:t>(Eds.). Routledge International Handbook of Participatory Design, pp. 182-210. New York: Routledge.</w:t>
      </w:r>
    </w:p>
    <w:p w:rsidR="009B1D14" w:rsidRDefault="009B1D14">
      <w:pPr>
        <w:pStyle w:val="ListParagraph"/>
        <w:numPr>
          <w:ilvl w:val="0"/>
          <w:numId w:val="4"/>
        </w:numPr>
      </w:pPr>
    </w:p>
    <w:p w:rsidR="009B1D14" w:rsidRDefault="007A5DC8">
      <w:pPr>
        <w:pStyle w:val="ListParagraph"/>
        <w:numPr>
          <w:ilvl w:val="0"/>
          <w:numId w:val="4"/>
        </w:numPr>
      </w:pPr>
      <w:r>
        <w:t>Goodspeed, R. (2015). Smart cities: moving beyond urban cybernetics to tackle wicked problems. Cambridge Journal of Regions, Economy and Society, 8(1), pp.</w:t>
      </w:r>
      <w:r>
        <w:t xml:space="preserve"> 79-92.</w:t>
      </w:r>
    </w:p>
    <w:p w:rsidR="009B1D14" w:rsidRDefault="007A5DC8">
      <w:pPr>
        <w:pStyle w:val="ListParagraph"/>
        <w:numPr>
          <w:ilvl w:val="0"/>
          <w:numId w:val="4"/>
        </w:numPr>
        <w:rPr>
          <w:del w:id="553" w:author="Yanki Lee" w:date="2017-05-26T17:39:00Z"/>
        </w:rPr>
      </w:pPr>
      <w:r>
        <w:t>Horelli, L., Saad-Sulonen, J., Wallin, S. and Botero, A., (2014). When self-organisation and urban governance intersect: Two cases from Helsinki. Using ICT, Social Media and Mobile Technologies to Foster Self-Organisation in Urban and Neighbourhood</w:t>
      </w:r>
      <w:r>
        <w:t xml:space="preserve"> Governance conference. Delft: The Netherlands. </w:t>
      </w:r>
    </w:p>
    <w:p w:rsidR="009B1D14" w:rsidRDefault="009B1D14">
      <w:pPr>
        <w:pStyle w:val="ListParagraph"/>
        <w:numPr>
          <w:ilvl w:val="0"/>
          <w:numId w:val="4"/>
        </w:numPr>
      </w:pPr>
    </w:p>
    <w:p w:rsidR="009B1D14" w:rsidRDefault="007A5DC8">
      <w:pPr>
        <w:pStyle w:val="ListParagraph"/>
        <w:numPr>
          <w:ilvl w:val="0"/>
          <w:numId w:val="4"/>
        </w:numPr>
        <w:rPr>
          <w:del w:id="554" w:author="Yanki Lee" w:date="2017-05-26T17:39:00Z"/>
        </w:rPr>
      </w:pPr>
      <w:r>
        <w:t>Gunn, Wendy, Ton Otto &amp; Rachel Charlotte Smith (2013). Design anthropology:</w:t>
      </w:r>
      <w:ins w:id="555" w:author="Yanki Lee" w:date="2017-05-26T17:39:00Z">
        <w:r>
          <w:t xml:space="preserve"> </w:t>
        </w:r>
      </w:ins>
    </w:p>
    <w:p w:rsidR="009B1D14" w:rsidRDefault="007A5DC8">
      <w:pPr>
        <w:pStyle w:val="ListParagraph"/>
        <w:numPr>
          <w:ilvl w:val="0"/>
          <w:numId w:val="4"/>
        </w:numPr>
        <w:rPr>
          <w:del w:id="556" w:author="Yanki Lee" w:date="2017-05-26T17:39:00Z"/>
        </w:rPr>
      </w:pPr>
      <w:r>
        <w:t>theory and practice. London, New York: Bloomsbury.</w:t>
      </w:r>
    </w:p>
    <w:p w:rsidR="009B1D14" w:rsidRDefault="009B1D14">
      <w:pPr>
        <w:pStyle w:val="ListParagraph"/>
        <w:numPr>
          <w:ilvl w:val="0"/>
          <w:numId w:val="4"/>
        </w:numPr>
      </w:pPr>
    </w:p>
    <w:p w:rsidR="009B1D14" w:rsidRDefault="007A5DC8">
      <w:pPr>
        <w:pStyle w:val="ListParagraph"/>
        <w:numPr>
          <w:ilvl w:val="0"/>
          <w:numId w:val="4"/>
        </w:numPr>
        <w:rPr>
          <w:del w:id="557" w:author="Yanki Lee" w:date="2017-05-26T17:39:00Z"/>
        </w:rPr>
      </w:pPr>
      <w:r>
        <w:rPr>
          <w:rStyle w:val="None"/>
          <w:shd w:val="clear" w:color="auto" w:fill="FFFFFF"/>
        </w:rPr>
        <w:t>Manzini, E., &amp; Rizzo, 2011). Small projects/large changes: Participatory desi</w:t>
      </w:r>
      <w:r>
        <w:rPr>
          <w:rStyle w:val="None"/>
          <w:shd w:val="clear" w:color="auto" w:fill="FFFFFF"/>
        </w:rPr>
        <w:t>gn as an open participated process. CoDesign, 7(3-4), pp. 199-215</w:t>
      </w:r>
      <w:r>
        <w:t>.</w:t>
      </w:r>
    </w:p>
    <w:p w:rsidR="009B1D14" w:rsidRDefault="009B1D14">
      <w:pPr>
        <w:pStyle w:val="ListParagraph"/>
        <w:numPr>
          <w:ilvl w:val="0"/>
          <w:numId w:val="4"/>
        </w:numPr>
      </w:pPr>
    </w:p>
    <w:p w:rsidR="009B1D14" w:rsidRDefault="007A5DC8">
      <w:pPr>
        <w:pStyle w:val="ListParagraph"/>
        <w:numPr>
          <w:ilvl w:val="0"/>
          <w:numId w:val="4"/>
        </w:numPr>
        <w:rPr>
          <w:del w:id="558" w:author="Yanki Lee" w:date="2017-05-26T17:43:00Z"/>
        </w:rPr>
      </w:pPr>
      <w:r>
        <w:t>Schreurs, J. &amp; Kuhk, A. (2014). Design and scenario: building blocks for an ecological perspective on self-organisation. In: Proceedings for Design, Social Media and Technology to Foster C</w:t>
      </w:r>
      <w:r>
        <w:t xml:space="preserve">ivic Self-Organisation. Hasselt: University Hasselt. </w:t>
      </w:r>
    </w:p>
    <w:p w:rsidR="009B1D14" w:rsidRDefault="009B1D14">
      <w:pPr>
        <w:pStyle w:val="ListParagraph"/>
        <w:numPr>
          <w:ilvl w:val="0"/>
          <w:numId w:val="4"/>
        </w:numPr>
        <w:rPr>
          <w:ins w:id="559" w:author="Yanki Lee" w:date="2017-05-26T17:43:00Z"/>
        </w:rPr>
      </w:pPr>
    </w:p>
    <w:p w:rsidR="009B1D14" w:rsidRDefault="007A5DC8">
      <w:pPr>
        <w:pStyle w:val="ListParagraph"/>
        <w:numPr>
          <w:ilvl w:val="0"/>
          <w:numId w:val="4"/>
        </w:numPr>
      </w:pPr>
      <w:r>
        <w:t xml:space="preserve">Tai, C. Ge, C. Lee, G. (2011). Hong Kong’s squatter settlements – from transit points to cherished homes. Available at: </w:t>
      </w:r>
      <w:hyperlink r:id="rId21" w:history="1">
        <w:r>
          <w:t>http://va</w:t>
        </w:r>
        <w:r>
          <w:t>rsity.com.cuhk.edu.hk/index.php/2011/05/squatters/</w:t>
        </w:r>
      </w:hyperlink>
      <w:r>
        <w:t xml:space="preserve">. </w:t>
      </w:r>
    </w:p>
    <w:p w:rsidR="009B1D14" w:rsidRDefault="009B1D14">
      <w:pPr>
        <w:pStyle w:val="Body"/>
        <w:rPr>
          <w:ins w:id="560" w:author="Yanki Lee" w:date="2017-05-26T18:38:00Z"/>
          <w:rStyle w:val="None"/>
          <w:shd w:val="clear" w:color="auto" w:fill="FFFF00"/>
        </w:rPr>
      </w:pPr>
    </w:p>
    <w:p w:rsidR="009B1D14" w:rsidRDefault="007A5DC8">
      <w:pPr>
        <w:pStyle w:val="Body"/>
        <w:rPr>
          <w:ins w:id="561" w:author="Yanki Lee" w:date="2017-05-26T17:47:00Z"/>
          <w:rStyle w:val="None"/>
          <w:i/>
          <w:iCs/>
          <w:color w:val="FF0000"/>
          <w:u w:color="FF0000"/>
        </w:rPr>
      </w:pPr>
      <w:r>
        <w:rPr>
          <w:rStyle w:val="None"/>
          <w:i/>
          <w:iCs/>
          <w:shd w:val="clear" w:color="auto" w:fill="FFFF00"/>
          <w:lang w:val="en-US"/>
        </w:rPr>
        <w:t>Dr Liesbeth Huybrechts made a PhD about the relation between digital media, art, design and participation. Currently, she is Postdoctoral researcher in the area of participatory design and spatial tr</w:t>
      </w:r>
      <w:r>
        <w:rPr>
          <w:rStyle w:val="None"/>
          <w:i/>
          <w:iCs/>
          <w:shd w:val="clear" w:color="auto" w:fill="FFFF00"/>
          <w:lang w:val="en-US"/>
        </w:rPr>
        <w:t xml:space="preserve">ansformation processes in the research group </w:t>
      </w:r>
      <w:hyperlink r:id="rId22" w:history="1">
        <w:r>
          <w:rPr>
            <w:rStyle w:val="Hyperlink3"/>
          </w:rPr>
          <w:t>Arck</w:t>
        </w:r>
      </w:hyperlink>
      <w:r>
        <w:rPr>
          <w:rStyle w:val="Hyperlink3"/>
          <w:lang w:val="en-US"/>
        </w:rPr>
        <w:t xml:space="preserve">, University of Hasselt. She is involved in the Living Lab </w:t>
      </w:r>
      <w:hyperlink r:id="rId23" w:history="1">
        <w:r>
          <w:rPr>
            <w:rStyle w:val="Hyperlink3"/>
            <w:lang w:val="en-US"/>
          </w:rPr>
          <w:t>The Other Market</w:t>
        </w:r>
      </w:hyperlink>
      <w:r>
        <w:rPr>
          <w:rStyle w:val="Hyperlink3"/>
          <w:lang w:val="en-US"/>
        </w:rPr>
        <w:t xml:space="preserve">, a space for reflection and action on the future of (space for) work. She co-founded the research group </w:t>
      </w:r>
      <w:hyperlink r:id="rId24" w:history="1">
        <w:r>
          <w:rPr>
            <w:rStyle w:val="Hyperlink3"/>
            <w:lang w:val="en-US"/>
          </w:rPr>
          <w:t>Social Spaces</w:t>
        </w:r>
      </w:hyperlink>
      <w:r>
        <w:rPr>
          <w:rStyle w:val="Hyperlink3"/>
          <w:lang w:val="en-US"/>
        </w:rPr>
        <w:t xml:space="preserve"> exploring the social qualities of design and a</w:t>
      </w:r>
      <w:r>
        <w:rPr>
          <w:rStyle w:val="Hyperlink3"/>
          <w:lang w:val="en-US"/>
        </w:rPr>
        <w:t>rt.</w:t>
      </w:r>
      <w:r>
        <w:rPr>
          <w:rStyle w:val="None"/>
          <w:i/>
          <w:iCs/>
          <w:color w:val="FF0000"/>
          <w:u w:color="FF0000"/>
        </w:rPr>
        <w:t xml:space="preserve"> </w:t>
      </w:r>
    </w:p>
    <w:p w:rsidR="009B1D14" w:rsidRDefault="007A5DC8">
      <w:pPr>
        <w:pStyle w:val="Body"/>
      </w:pPr>
      <w:ins w:id="562" w:author="Yanki Lee" w:date="2017-05-26T17:47:00Z">
        <w:r>
          <w:rPr>
            <w:rStyle w:val="None"/>
            <w:color w:val="FF0000"/>
            <w:u w:color="FF0000"/>
            <w:lang w:val="en-US"/>
          </w:rPr>
          <w:t>(Liesbeth, please check</w:t>
        </w:r>
        <w:r>
          <w:rPr>
            <w:rStyle w:val="None"/>
            <w:color w:val="FF0000"/>
            <w:u w:color="FF0000"/>
          </w:rPr>
          <w:t>…)</w:t>
        </w:r>
      </w:ins>
      <w:r>
        <w:rPr>
          <w:rStyle w:val="None"/>
          <w:color w:val="FF0000"/>
          <w:u w:color="FF0000"/>
        </w:rPr>
        <w:br w:type="page"/>
      </w:r>
    </w:p>
    <w:p w:rsidR="009B1D14" w:rsidRDefault="007A5DC8">
      <w:pPr>
        <w:pStyle w:val="Heading"/>
        <w:rPr>
          <w:rStyle w:val="None"/>
          <w:color w:val="FF0000"/>
          <w:u w:color="FF0000"/>
        </w:rPr>
      </w:pPr>
      <w:bookmarkStart w:id="563" w:name="_Toc4"/>
      <w:r>
        <w:rPr>
          <w:lang w:val="en-US"/>
        </w:rPr>
        <w:t>04// Self Build Community Cases in Hong Kong _ Who are they?</w:t>
      </w:r>
      <w:r>
        <w:rPr>
          <w:rStyle w:val="None"/>
          <w:color w:val="FF0000"/>
          <w:u w:color="FF0000"/>
        </w:rPr>
        <w:t xml:space="preserve"> </w:t>
      </w:r>
      <w:bookmarkEnd w:id="563"/>
    </w:p>
    <w:p w:rsidR="009B1D14" w:rsidRDefault="009B1D14">
      <w:pPr>
        <w:pStyle w:val="Body"/>
        <w:widowControl/>
        <w:rPr>
          <w:rStyle w:val="None"/>
          <w:rFonts w:ascii="Calibri" w:eastAsia="Calibri" w:hAnsi="Calibri" w:cs="Calibri"/>
          <w:b/>
          <w:bCs/>
          <w:sz w:val="32"/>
          <w:szCs w:val="32"/>
        </w:rPr>
      </w:pPr>
    </w:p>
    <w:p w:rsidR="009B1D14" w:rsidRDefault="007A5DC8">
      <w:pPr>
        <w:pStyle w:val="Body"/>
        <w:widowControl/>
      </w:pPr>
      <w:r>
        <w:rPr>
          <w:rStyle w:val="None"/>
          <w:color w:val="FF0000"/>
          <w:u w:color="FF0000"/>
        </w:rPr>
        <w:br w:type="page"/>
      </w:r>
    </w:p>
    <w:p w:rsidR="009B1D14" w:rsidRDefault="007A5DC8">
      <w:pPr>
        <w:pStyle w:val="Heading"/>
        <w:rPr>
          <w:rStyle w:val="None"/>
          <w:color w:val="FF0000"/>
          <w:u w:color="FF0000"/>
        </w:rPr>
      </w:pPr>
      <w:bookmarkStart w:id="564" w:name="_Toc5"/>
      <w:r>
        <w:rPr>
          <w:rStyle w:val="None"/>
          <w:color w:val="FF0000"/>
          <w:u w:color="FF0000"/>
          <w:lang w:val="en-US"/>
        </w:rPr>
        <w:t xml:space="preserve">05// Interview </w:t>
      </w:r>
      <w:del w:id="565" w:author="William Davis" w:date="2017-05-31T18:44:00Z">
        <w:r>
          <w:rPr>
            <w:rStyle w:val="None"/>
            <w:color w:val="FF0000"/>
            <w:u w:color="FF0000"/>
          </w:rPr>
          <w:delText>o</w:delText>
        </w:r>
      </w:del>
      <w:ins w:id="566" w:author="William Davis" w:date="2017-05-31T18:44:00Z">
        <w:r>
          <w:rPr>
            <w:rStyle w:val="None"/>
            <w:color w:val="FF0000"/>
            <w:u w:color="FF0000"/>
            <w:lang w:val="en-US"/>
          </w:rPr>
          <w:t>with</w:t>
        </w:r>
      </w:ins>
      <w:del w:id="567" w:author="William Davis" w:date="2017-05-31T18:44:00Z">
        <w:r>
          <w:rPr>
            <w:rStyle w:val="None"/>
            <w:color w:val="FF0000"/>
            <w:u w:color="FF0000"/>
          </w:rPr>
          <w:delText>f</w:delText>
        </w:r>
      </w:del>
      <w:r>
        <w:rPr>
          <w:rStyle w:val="None"/>
          <w:color w:val="FF0000"/>
          <w:u w:color="FF0000"/>
          <w:lang w:val="en-US"/>
        </w:rPr>
        <w:t xml:space="preserve"> Prof Wong Hung _ The Society of Homeless </w:t>
      </w:r>
      <w:bookmarkEnd w:id="564"/>
    </w:p>
    <w:p w:rsidR="009B1D14" w:rsidRDefault="007A5DC8">
      <w:pPr>
        <w:pStyle w:val="Body"/>
        <w:rPr>
          <w:rStyle w:val="None"/>
          <w:kern w:val="0"/>
          <w:sz w:val="22"/>
          <w:szCs w:val="22"/>
        </w:rPr>
      </w:pPr>
      <w:r>
        <w:rPr>
          <w:rStyle w:val="None"/>
          <w:kern w:val="0"/>
          <w:sz w:val="22"/>
          <w:szCs w:val="22"/>
          <w:lang w:val="en-US"/>
        </w:rPr>
        <w:t>At the Chinese University of Hong Kong, 17th June 2015</w:t>
      </w:r>
    </w:p>
    <w:p w:rsidR="009B1D14" w:rsidRDefault="007A5DC8">
      <w:pPr>
        <w:pStyle w:val="Body"/>
        <w:rPr>
          <w:rStyle w:val="None"/>
          <w:kern w:val="0"/>
          <w:sz w:val="22"/>
          <w:szCs w:val="22"/>
        </w:rPr>
      </w:pPr>
      <w:del w:id="568" w:author="William Davis" w:date="2017-05-31T18:44:00Z">
        <w:r>
          <w:rPr>
            <w:rStyle w:val="None"/>
            <w:kern w:val="0"/>
            <w:sz w:val="22"/>
            <w:szCs w:val="22"/>
            <w:lang w:val="en-US"/>
          </w:rPr>
          <w:delText>Conducted b</w:delText>
        </w:r>
        <w:r>
          <w:rPr>
            <w:rStyle w:val="None"/>
            <w:kern w:val="0"/>
            <w:sz w:val="22"/>
            <w:szCs w:val="22"/>
          </w:rPr>
          <w:delText xml:space="preserve">y </w:delText>
        </w:r>
      </w:del>
      <w:r>
        <w:rPr>
          <w:rStyle w:val="None"/>
          <w:kern w:val="0"/>
          <w:sz w:val="22"/>
          <w:szCs w:val="22"/>
          <w:lang w:val="en-US"/>
        </w:rPr>
        <w:t xml:space="preserve">Louise Wong and Will Davis </w:t>
      </w:r>
    </w:p>
    <w:p w:rsidR="009B1D14" w:rsidRDefault="009B1D14">
      <w:pPr>
        <w:pStyle w:val="Body"/>
        <w:rPr>
          <w:rStyle w:val="None"/>
          <w:rFonts w:ascii="Times New Roman" w:eastAsia="Times New Roman" w:hAnsi="Times New Roman" w:cs="Times New Roman"/>
          <w:kern w:val="0"/>
          <w:sz w:val="22"/>
          <w:szCs w:val="22"/>
        </w:rPr>
      </w:pPr>
    </w:p>
    <w:p w:rsidR="009B1D14" w:rsidRDefault="007A5DC8">
      <w:pPr>
        <w:pStyle w:val="Heading2"/>
      </w:pPr>
      <w:bookmarkStart w:id="569" w:name="_Toc6"/>
      <w:r>
        <w:rPr>
          <w:lang w:val="en-US"/>
        </w:rPr>
        <w:t>On Before and After Occupy</w:t>
      </w:r>
      <w:bookmarkEnd w:id="569"/>
    </w:p>
    <w:p w:rsidR="009B1D14" w:rsidRDefault="007A5DC8">
      <w:pPr>
        <w:pStyle w:val="Body"/>
      </w:pPr>
      <w:r>
        <w:rPr>
          <w:lang w:val="en-US"/>
        </w:rPr>
        <w:t xml:space="preserve">In the old days, </w:t>
      </w:r>
      <w:del w:id="570" w:author="William Davis" w:date="2017-05-31T18:44:00Z">
        <w:r>
          <w:rPr>
            <w:lang w:val="en-US"/>
          </w:rPr>
          <w:delText xml:space="preserve">just </w:delText>
        </w:r>
      </w:del>
      <w:r>
        <w:rPr>
          <w:lang w:val="en-US"/>
        </w:rPr>
        <w:t>a year before the umbrella movement, they did not have these kinds of fixtures (semi-permanent structural fixtures), so this bec</w:t>
      </w:r>
      <w:del w:id="571" w:author="William Davis" w:date="2017-05-31T18:45:00Z">
        <w:r>
          <w:rPr>
            <w:lang w:val="en-US"/>
          </w:rPr>
          <w:delText>omes</w:delText>
        </w:r>
      </w:del>
      <w:ins w:id="572" w:author="William Davis" w:date="2017-05-31T18:45:00Z">
        <w:r>
          <w:rPr>
            <w:lang w:val="en-US"/>
          </w:rPr>
          <w:t>ame</w:t>
        </w:r>
      </w:ins>
      <w:r>
        <w:t xml:space="preserve"> </w:t>
      </w:r>
      <w:del w:id="573" w:author="William Davis" w:date="2017-05-31T18:45:00Z">
        <w:r>
          <w:delText>an</w:delText>
        </w:r>
      </w:del>
      <w:ins w:id="574" w:author="William Davis" w:date="2017-05-31T18:45:00Z">
        <w:r>
          <w:rPr>
            <w:lang w:val="en-US"/>
          </w:rPr>
          <w:t>a part of the</w:t>
        </w:r>
      </w:ins>
      <w:r>
        <w:rPr>
          <w:lang w:val="en-US"/>
        </w:rPr>
        <w:t xml:space="preserve"> occupy movement</w:t>
      </w:r>
      <w:ins w:id="575" w:author="William Davis" w:date="2017-05-31T18:46:00Z">
        <w:r>
          <w:rPr>
            <w:lang w:val="en-US"/>
          </w:rPr>
          <w:t>’s aftermath—</w:t>
        </w:r>
      </w:ins>
      <w:del w:id="576" w:author="William Davis" w:date="2017-05-31T18:46:00Z">
        <w:r>
          <w:rPr>
            <w:lang w:val="en-US"/>
          </w:rPr>
          <w:delText xml:space="preserve"> and </w:delText>
        </w:r>
      </w:del>
      <w:r>
        <w:rPr>
          <w:lang w:val="en-US"/>
        </w:rPr>
        <w:t>most of the material</w:t>
      </w:r>
      <w:r>
        <w:rPr>
          <w:lang w:val="en-US"/>
        </w:rPr>
        <w:t xml:space="preserve"> they use</w:t>
      </w:r>
      <w:ins w:id="577" w:author="William Davis" w:date="2017-05-31T18:46:00Z">
        <w:r>
          <w:rPr>
            <w:lang w:val="en-US"/>
          </w:rPr>
          <w:t>d</w:t>
        </w:r>
      </w:ins>
      <w:r>
        <w:t xml:space="preserve"> </w:t>
      </w:r>
      <w:del w:id="578" w:author="William Davis" w:date="2017-05-31T18:46:00Z">
        <w:r>
          <w:rPr>
            <w:lang w:val="en-US"/>
          </w:rPr>
          <w:delText>can</w:delText>
        </w:r>
      </w:del>
      <w:ins w:id="579" w:author="William Davis" w:date="2017-05-31T18:46:00Z">
        <w:r>
          <w:rPr>
            <w:lang w:val="en-US"/>
          </w:rPr>
          <w:t>could</w:t>
        </w:r>
      </w:ins>
      <w:r>
        <w:rPr>
          <w:lang w:val="en-US"/>
        </w:rPr>
        <w:t xml:space="preserve"> also be found in occupy Mong Kok. These heavier wooden structures for example</w:t>
      </w:r>
      <w:del w:id="580" w:author="Claire Quinn" w:date="2017-05-25T15:09:00Z">
        <w:r>
          <w:rPr>
            <w:lang w:val="en-US"/>
          </w:rPr>
          <w:delText xml:space="preserve"> that</w:delText>
        </w:r>
      </w:del>
      <w:r>
        <w:rPr>
          <w:lang w:val="en-US"/>
        </w:rPr>
        <w:t xml:space="preserve"> make it cooler, </w:t>
      </w:r>
      <w:del w:id="581" w:author="William Davis" w:date="2017-05-31T18:46:00Z">
        <w:r>
          <w:delText xml:space="preserve">or </w:delText>
        </w:r>
      </w:del>
      <w:r>
        <w:rPr>
          <w:lang w:val="en-US"/>
        </w:rPr>
        <w:t xml:space="preserve">less wet. </w:t>
      </w:r>
      <w:del w:id="582" w:author="William Davis" w:date="2017-05-31T18:46:00Z">
        <w:r>
          <w:rPr>
            <w:lang w:val="en-US"/>
          </w:rPr>
          <w:delText>Because t</w:delText>
        </w:r>
      </w:del>
      <w:ins w:id="583" w:author="William Davis" w:date="2017-05-31T18:46:00Z">
        <w:r>
          <w:rPr>
            <w:lang w:val="en-US"/>
          </w:rPr>
          <w:t>T</w:t>
        </w:r>
      </w:ins>
      <w:r>
        <w:rPr>
          <w:lang w:val="en-US"/>
        </w:rPr>
        <w:t>he government tries to use a particular method to push them out; not by force, but by cleaning the floor</w:t>
      </w:r>
      <w:del w:id="584" w:author="William Davis" w:date="2017-05-31T18:46:00Z">
        <w:r>
          <w:delText xml:space="preserve">. </w:delText>
        </w:r>
      </w:del>
      <w:ins w:id="585" w:author="William Davis" w:date="2017-05-31T18:46:00Z">
        <w:r>
          <w:rPr>
            <w:lang w:val="en-US"/>
          </w:rPr>
          <w:t xml:space="preserve">: </w:t>
        </w:r>
      </w:ins>
      <w:del w:id="586" w:author="William Davis" w:date="2017-05-31T18:46:00Z">
        <w:r>
          <w:rPr>
            <w:lang w:val="en-US"/>
          </w:rPr>
          <w:delText>W</w:delText>
        </w:r>
      </w:del>
      <w:ins w:id="587" w:author="William Davis" w:date="2017-05-31T18:46:00Z">
        <w:r>
          <w:rPr>
            <w:lang w:val="en-US"/>
          </w:rPr>
          <w:t>w</w:t>
        </w:r>
      </w:ins>
      <w:r>
        <w:rPr>
          <w:lang w:val="en-US"/>
        </w:rPr>
        <w:t>eekly or even daily, somebody will come to clean the floor and the occupants would have to move their belongings, but they need to clean and water it</w:t>
      </w:r>
      <w:del w:id="588" w:author="William Davis" w:date="2017-05-31T18:46:00Z">
        <w:r>
          <w:delText>,</w:delText>
        </w:r>
      </w:del>
      <w:ins w:id="589" w:author="William Davis" w:date="2017-05-31T18:46:00Z">
        <w:r>
          <w:rPr>
            <w:lang w:val="en-US"/>
          </w:rPr>
          <w:t>,</w:t>
        </w:r>
      </w:ins>
      <w:r>
        <w:rPr>
          <w:lang w:val="en-US"/>
        </w:rPr>
        <w:t xml:space="preserve"> they say it is hygiene, something like that. After </w:t>
      </w:r>
      <w:del w:id="590" w:author="William Davis" w:date="2017-05-31T18:47:00Z">
        <w:r>
          <w:rPr>
            <w:lang w:val="en-US"/>
          </w:rPr>
          <w:delText>that</w:delText>
        </w:r>
      </w:del>
      <w:ins w:id="591" w:author="William Davis" w:date="2017-05-31T18:47:00Z">
        <w:r>
          <w:rPr>
            <w:lang w:val="en-US"/>
          </w:rPr>
          <w:t>occupy</w:t>
        </w:r>
      </w:ins>
      <w:r>
        <w:t xml:space="preserve">, </w:t>
      </w:r>
      <w:del w:id="592" w:author="William Davis" w:date="2017-05-31T18:47:00Z">
        <w:r>
          <w:rPr>
            <w:lang w:val="en-US"/>
          </w:rPr>
          <w:delText>there are so many</w:delText>
        </w:r>
      </w:del>
      <w:ins w:id="593" w:author="William Davis" w:date="2017-05-31T18:47:00Z">
        <w:r>
          <w:rPr>
            <w:lang w:val="en-US"/>
          </w:rPr>
          <w:t>more</w:t>
        </w:r>
      </w:ins>
      <w:r>
        <w:rPr>
          <w:lang w:val="en-US"/>
        </w:rPr>
        <w:t xml:space="preserve"> people </w:t>
      </w:r>
      <w:del w:id="594" w:author="William Davis" w:date="2017-05-31T18:47:00Z">
        <w:r>
          <w:rPr>
            <w:lang w:val="en-US"/>
          </w:rPr>
          <w:delText>there</w:delText>
        </w:r>
      </w:del>
      <w:ins w:id="595" w:author="William Davis" w:date="2017-05-31T18:47:00Z">
        <w:r>
          <w:rPr>
            <w:lang w:val="en-US"/>
          </w:rPr>
          <w:t xml:space="preserve">joined </w:t>
        </w:r>
        <w:r>
          <w:rPr>
            <w:lang w:val="en-US"/>
          </w:rPr>
          <w:t>the community and became more organized</w:t>
        </w:r>
      </w:ins>
      <w:r>
        <w:t xml:space="preserve">, </w:t>
      </w:r>
      <w:del w:id="596" w:author="William Davis" w:date="2017-05-31T18:47:00Z">
        <w:r>
          <w:rPr>
            <w:lang w:val="en-US"/>
          </w:rPr>
          <w:delText xml:space="preserve">and </w:delText>
        </w:r>
      </w:del>
      <w:r>
        <w:rPr>
          <w:lang w:val="en-US"/>
        </w:rPr>
        <w:t xml:space="preserve">they are building; more fixtures, more items and so on. At this point the occupants said </w:t>
      </w:r>
      <w:r>
        <w:t>“</w:t>
      </w:r>
      <w:r>
        <w:rPr>
          <w:lang w:val="en-US"/>
        </w:rPr>
        <w:t>we</w:t>
      </w:r>
      <w:r>
        <w:t>’</w:t>
      </w:r>
      <w:r>
        <w:rPr>
          <w:lang w:val="en-US"/>
        </w:rPr>
        <w:t>ll clean ourselves</w:t>
      </w:r>
      <w:r>
        <w:t>”</w:t>
      </w:r>
      <w:r>
        <w:rPr>
          <w:lang w:val="en-US"/>
        </w:rPr>
        <w:t>. So it has become more formal</w:t>
      </w:r>
      <w:del w:id="597" w:author="William Davis" w:date="2017-05-31T18:47:00Z">
        <w:r>
          <w:delText xml:space="preserve"> - </w:delText>
        </w:r>
      </w:del>
      <w:ins w:id="598" w:author="William Davis" w:date="2017-05-31T18:47:00Z">
        <w:r>
          <w:rPr>
            <w:lang w:val="en-US"/>
          </w:rPr>
          <w:t>—</w:t>
        </w:r>
      </w:ins>
      <w:r>
        <w:rPr>
          <w:lang w:val="en-US"/>
        </w:rPr>
        <w:t>in the older days there wasn</w:t>
      </w:r>
      <w:r>
        <w:t>’</w:t>
      </w:r>
      <w:r>
        <w:rPr>
          <w:lang w:val="en-US"/>
        </w:rPr>
        <w:t>t as much cookery, it was just a pla</w:t>
      </w:r>
      <w:r>
        <w:rPr>
          <w:lang w:val="en-US"/>
        </w:rPr>
        <w:t>ce to sleep at night.</w:t>
      </w:r>
    </w:p>
    <w:p w:rsidR="009B1D14" w:rsidRDefault="009B1D14">
      <w:pPr>
        <w:pStyle w:val="Body"/>
      </w:pPr>
    </w:p>
    <w:p w:rsidR="009B1D14" w:rsidRDefault="007A5DC8">
      <w:pPr>
        <w:pStyle w:val="Body"/>
      </w:pPr>
      <w:r>
        <w:rPr>
          <w:lang w:val="en-US"/>
        </w:rPr>
        <w:t>If you look at for example how the homeless sleep outside the Hong Kong Cultural Centre at night, it is much more floating, you are only allowed to be there after 11pm, and you have to wake up at 6:30am to move on. So they are anothe</w:t>
      </w:r>
      <w:r>
        <w:rPr>
          <w:lang w:val="en-US"/>
        </w:rPr>
        <w:t xml:space="preserve">r kind of mobile sleeper, using lighter materials. Two years ago this is also how it was </w:t>
      </w:r>
      <w:del w:id="599" w:author="William Davis" w:date="2017-05-31T18:51:00Z">
        <w:r>
          <w:rPr>
            <w:lang w:val="en-US"/>
          </w:rPr>
          <w:delText>there</w:delText>
        </w:r>
      </w:del>
      <w:ins w:id="600" w:author="William Davis" w:date="2017-05-31T19:07:00Z">
        <w:r>
          <w:rPr>
            <w:lang w:val="en-US"/>
          </w:rPr>
          <w:t>at Sham Shui Po (SSP)</w:t>
        </w:r>
      </w:ins>
      <w:del w:id="601" w:author="William Davis" w:date="2017-05-31T18:51:00Z">
        <w:r>
          <w:delText xml:space="preserve"> (at SSP) - </w:delText>
        </w:r>
      </w:del>
      <w:ins w:id="602" w:author="William Davis" w:date="2017-05-31T18:51:00Z">
        <w:r>
          <w:rPr>
            <w:lang w:val="en-US"/>
          </w:rPr>
          <w:t>—</w:t>
        </w:r>
      </w:ins>
      <w:r>
        <w:rPr>
          <w:lang w:val="en-US"/>
        </w:rPr>
        <w:t>so it is a new phenomena since occupy central</w:t>
      </w:r>
      <w:ins w:id="603" w:author="William Davis" w:date="2017-05-31T18:51:00Z">
        <w:r>
          <w:rPr>
            <w:lang w:val="en-US"/>
          </w:rPr>
          <w:t>, the use of these materials</w:t>
        </w:r>
      </w:ins>
      <w:r>
        <w:rPr>
          <w:lang w:val="en-US"/>
        </w:rPr>
        <w:t>. It is some kind of occupy</w:t>
      </w:r>
      <w:ins w:id="604" w:author="William Davis" w:date="2017-05-31T18:51:00Z">
        <w:r>
          <w:rPr>
            <w:lang w:val="en-US"/>
          </w:rPr>
          <w:t>, an occupation</w:t>
        </w:r>
      </w:ins>
      <w:r>
        <w:rPr>
          <w:lang w:val="en-US"/>
        </w:rPr>
        <w:t>, but still n</w:t>
      </w:r>
      <w:r>
        <w:rPr>
          <w:lang w:val="en-US"/>
        </w:rPr>
        <w:t>ot necessarily politically motivated.</w:t>
      </w:r>
    </w:p>
    <w:p w:rsidR="009B1D14" w:rsidRDefault="009B1D14">
      <w:pPr>
        <w:pStyle w:val="Body"/>
      </w:pPr>
    </w:p>
    <w:p w:rsidR="009B1D14" w:rsidRDefault="007A5DC8">
      <w:pPr>
        <w:pStyle w:val="Body"/>
      </w:pPr>
      <w:r>
        <w:rPr>
          <w:lang w:val="en-US"/>
        </w:rPr>
        <w:t xml:space="preserve">The structure that the site needs is that it must be close to a toilet, water, electricity </w:t>
      </w:r>
      <w:del w:id="605" w:author="William Davis" w:date="2017-05-31T18:52:00Z">
        <w:r>
          <w:rPr>
            <w:lang w:val="en-US"/>
          </w:rPr>
          <w:delText>yes or no</w:delText>
        </w:r>
      </w:del>
      <w:ins w:id="606" w:author="William Davis" w:date="2017-05-31T18:52:00Z">
        <w:r>
          <w:rPr>
            <w:lang w:val="en-US"/>
          </w:rPr>
          <w:t>I’m not sure</w:t>
        </w:r>
      </w:ins>
      <w:r>
        <w:rPr>
          <w:lang w:val="en-US"/>
        </w:rPr>
        <w:t xml:space="preserve">, now they may be using that for cooking and so on. Another </w:t>
      </w:r>
      <w:del w:id="607" w:author="William Davis" w:date="2017-05-31T18:52:00Z">
        <w:r>
          <w:rPr>
            <w:lang w:val="en-US"/>
          </w:rPr>
          <w:delText>way</w:delText>
        </w:r>
      </w:del>
      <w:ins w:id="608" w:author="William Davis" w:date="2017-05-31T18:52:00Z">
        <w:r>
          <w:rPr>
            <w:lang w:val="en-US"/>
          </w:rPr>
          <w:t>factor</w:t>
        </w:r>
      </w:ins>
      <w:r>
        <w:rPr>
          <w:lang w:val="en-US"/>
        </w:rPr>
        <w:t xml:space="preserve"> is </w:t>
      </w:r>
      <w:del w:id="609" w:author="William Davis" w:date="2017-05-31T18:52:00Z">
        <w:r>
          <w:rPr>
            <w:lang w:val="en-US"/>
          </w:rPr>
          <w:delText>this</w:delText>
        </w:r>
      </w:del>
      <w:ins w:id="610" w:author="William Davis" w:date="2017-05-31T18:52:00Z">
        <w:r>
          <w:rPr>
            <w:lang w:val="en-US"/>
          </w:rPr>
          <w:t>the</w:t>
        </w:r>
      </w:ins>
      <w:r>
        <w:t xml:space="preserve"> flyover</w:t>
      </w:r>
      <w:del w:id="611" w:author="William Davis" w:date="2017-05-31T18:52:00Z">
        <w:r>
          <w:delText xml:space="preserve"> - </w:delText>
        </w:r>
      </w:del>
      <w:ins w:id="612" w:author="William Davis" w:date="2017-05-31T18:52:00Z">
        <w:r>
          <w:rPr>
            <w:lang w:val="en-US"/>
          </w:rPr>
          <w:t xml:space="preserve">, </w:t>
        </w:r>
      </w:ins>
      <w:r>
        <w:rPr>
          <w:lang w:val="en-US"/>
        </w:rPr>
        <w:t xml:space="preserve">it provides </w:t>
      </w:r>
      <w:r>
        <w:rPr>
          <w:lang w:val="en-US"/>
        </w:rPr>
        <w:t>shelter from rain and sun.</w:t>
      </w:r>
    </w:p>
    <w:p w:rsidR="009B1D14" w:rsidRDefault="009B1D14">
      <w:pPr>
        <w:pStyle w:val="Body"/>
      </w:pPr>
    </w:p>
    <w:p w:rsidR="009B1D14" w:rsidRDefault="007A5DC8">
      <w:pPr>
        <w:pStyle w:val="Body"/>
      </w:pPr>
      <w:r>
        <w:rPr>
          <w:rStyle w:val="None"/>
          <w:rFonts w:ascii="Calibri" w:eastAsia="Calibri" w:hAnsi="Calibri" w:cs="Calibri"/>
          <w:b/>
          <w:bCs/>
          <w:sz w:val="26"/>
          <w:szCs w:val="26"/>
          <w:lang w:val="en-US"/>
        </w:rPr>
        <w:t xml:space="preserve">Is the </w:t>
      </w:r>
      <w:ins w:id="613" w:author="Yanki Lee" w:date="2017-05-26T18:45:00Z">
        <w:r>
          <w:rPr>
            <w:rStyle w:val="None"/>
            <w:rFonts w:ascii="Calibri" w:eastAsia="Calibri" w:hAnsi="Calibri" w:cs="Calibri"/>
            <w:b/>
            <w:bCs/>
            <w:sz w:val="26"/>
            <w:szCs w:val="26"/>
            <w:lang w:val="en-US"/>
          </w:rPr>
          <w:t>self-built</w:t>
        </w:r>
      </w:ins>
      <w:r>
        <w:rPr>
          <w:rStyle w:val="None"/>
          <w:rFonts w:ascii="Calibri" w:eastAsia="Calibri" w:hAnsi="Calibri" w:cs="Calibri"/>
          <w:b/>
          <w:bCs/>
          <w:sz w:val="26"/>
          <w:szCs w:val="26"/>
          <w:lang w:val="en-US"/>
        </w:rPr>
        <w:t xml:space="preserve"> community an example of a </w:t>
      </w:r>
      <w:ins w:id="614" w:author="Yanki Lee" w:date="2017-05-26T18:45:00Z">
        <w:r>
          <w:rPr>
            <w:rStyle w:val="None"/>
            <w:rFonts w:ascii="Calibri" w:eastAsia="Calibri" w:hAnsi="Calibri" w:cs="Calibri"/>
            <w:b/>
            <w:bCs/>
            <w:sz w:val="26"/>
            <w:szCs w:val="26"/>
            <w:lang w:val="en-US"/>
          </w:rPr>
          <w:t>heterogeneous</w:t>
        </w:r>
      </w:ins>
      <w:r>
        <w:rPr>
          <w:rStyle w:val="None"/>
          <w:rFonts w:ascii="Calibri" w:eastAsia="Calibri" w:hAnsi="Calibri" w:cs="Calibri"/>
          <w:b/>
          <w:bCs/>
          <w:sz w:val="26"/>
          <w:szCs w:val="26"/>
          <w:lang w:val="en-US"/>
        </w:rPr>
        <w:t xml:space="preserve"> social network? </w:t>
      </w:r>
      <w:r>
        <w:rPr>
          <w:lang w:val="en-US"/>
        </w:rPr>
        <w:t>Because you mention that a homogenous social network is actually a fragile model of independent support, because the community needs to be able to support</w:t>
      </w:r>
      <w:r>
        <w:rPr>
          <w:lang w:val="en-US"/>
        </w:rPr>
        <w:t xml:space="preserve"> itself. So if the social network is more heterogenous, linking different socio-economic groups in some way</w:t>
      </w:r>
      <w:r>
        <w:t>…</w:t>
      </w:r>
    </w:p>
    <w:p w:rsidR="009B1D14" w:rsidRDefault="009B1D14">
      <w:pPr>
        <w:pStyle w:val="Body"/>
      </w:pPr>
    </w:p>
    <w:p w:rsidR="009B1D14" w:rsidRDefault="007A5DC8">
      <w:pPr>
        <w:pStyle w:val="Body"/>
      </w:pPr>
      <w:r>
        <w:rPr>
          <w:lang w:val="en-US"/>
        </w:rPr>
        <w:t xml:space="preserve">Using our vocabulary we would say it is bonding social capital or bridging social capital. </w:t>
      </w:r>
      <w:del w:id="615" w:author="William Davis" w:date="2017-05-31T19:06:00Z">
        <w:r>
          <w:rPr>
            <w:lang w:val="en-US"/>
          </w:rPr>
          <w:delText>For b</w:delText>
        </w:r>
      </w:del>
      <w:ins w:id="616" w:author="William Davis" w:date="2017-05-31T19:06:00Z">
        <w:r>
          <w:rPr>
            <w:lang w:val="en-US"/>
          </w:rPr>
          <w:t>B</w:t>
        </w:r>
      </w:ins>
      <w:r>
        <w:rPr>
          <w:lang w:val="en-US"/>
        </w:rPr>
        <w:t>onding social capital is the social network betwe</w:t>
      </w:r>
      <w:r>
        <w:rPr>
          <w:lang w:val="en-US"/>
        </w:rPr>
        <w:t xml:space="preserve">en those </w:t>
      </w:r>
      <w:ins w:id="617" w:author="William Davis" w:date="2017-05-31T19:06:00Z">
        <w:r>
          <w:rPr>
            <w:lang w:val="en-US"/>
          </w:rPr>
          <w:t xml:space="preserve">that </w:t>
        </w:r>
      </w:ins>
      <w:r>
        <w:rPr>
          <w:lang w:val="en-US"/>
        </w:rPr>
        <w:t>already know each other</w:t>
      </w:r>
      <w:ins w:id="618" w:author="William Davis" w:date="2017-05-31T19:06:00Z">
        <w:r>
          <w:rPr>
            <w:lang w:val="en-US"/>
          </w:rPr>
          <w:t>,</w:t>
        </w:r>
      </w:ins>
      <w:r>
        <w:rPr>
          <w:lang w:val="en-US"/>
        </w:rPr>
        <w:t xml:space="preserve"> they may have family from the same village, </w:t>
      </w:r>
      <w:ins w:id="619" w:author="William Davis" w:date="2017-05-31T19:06:00Z">
        <w:r>
          <w:rPr>
            <w:lang w:val="en-US"/>
          </w:rPr>
          <w:t xml:space="preserve">the </w:t>
        </w:r>
      </w:ins>
      <w:r>
        <w:rPr>
          <w:lang w:val="en-US"/>
        </w:rPr>
        <w:t xml:space="preserve">same background. But bridging is a certain kind of social network, it is heterogenous, it is involvement in parts </w:t>
      </w:r>
      <w:ins w:id="620" w:author="William Davis" w:date="2017-05-31T19:06:00Z">
        <w:r>
          <w:rPr>
            <w:lang w:val="en-US"/>
          </w:rPr>
          <w:t xml:space="preserve">that </w:t>
        </w:r>
      </w:ins>
      <w:r>
        <w:rPr>
          <w:lang w:val="en-US"/>
        </w:rPr>
        <w:t>you are not familiar with, perhaps you are not fro</w:t>
      </w:r>
      <w:r>
        <w:rPr>
          <w:lang w:val="en-US"/>
        </w:rPr>
        <w:t>m the same background. I would say in that part of SSP it is still bonding social capital rather than bridging social capital, so I just introduce this as three parts of a village (the drug users</w:t>
      </w:r>
      <w:ins w:id="621" w:author="William Davis" w:date="2017-05-31T19:07:00Z">
        <w:r>
          <w:rPr>
            <w:lang w:val="en-US"/>
          </w:rPr>
          <w:t xml:space="preserve"> or </w:t>
        </w:r>
      </w:ins>
      <w:del w:id="622" w:author="William Davis" w:date="2017-05-31T19:07:00Z">
        <w:r>
          <w:delText>/</w:delText>
        </w:r>
      </w:del>
      <w:r>
        <w:rPr>
          <w:lang w:val="en-US"/>
        </w:rPr>
        <w:t>sellers, the elderly</w:t>
      </w:r>
      <w:del w:id="623" w:author="William Davis" w:date="2017-05-31T19:07:00Z">
        <w:r>
          <w:delText>/</w:delText>
        </w:r>
      </w:del>
      <w:ins w:id="624" w:author="William Davis" w:date="2017-05-31T19:07:00Z">
        <w:r>
          <w:rPr>
            <w:lang w:val="en-US"/>
          </w:rPr>
          <w:t xml:space="preserve"> or </w:t>
        </w:r>
      </w:ins>
      <w:r>
        <w:rPr>
          <w:lang w:val="en-US"/>
        </w:rPr>
        <w:t>disabled, the vulnerable minori</w:t>
      </w:r>
      <w:r>
        <w:rPr>
          <w:lang w:val="en-US"/>
        </w:rPr>
        <w:t xml:space="preserve">ty groups), but they are not </w:t>
      </w:r>
      <w:ins w:id="625" w:author="William Davis" w:date="2017-05-31T19:08:00Z">
        <w:r>
          <w:rPr>
            <w:lang w:val="en-US"/>
          </w:rPr>
          <w:t xml:space="preserve">of </w:t>
        </w:r>
      </w:ins>
      <w:r>
        <w:rPr>
          <w:lang w:val="en-US"/>
        </w:rPr>
        <w:t>the same village, they do not have much interaction.</w:t>
      </w:r>
    </w:p>
    <w:p w:rsidR="009B1D14" w:rsidRDefault="009B1D14">
      <w:pPr>
        <w:pStyle w:val="Body"/>
      </w:pPr>
    </w:p>
    <w:p w:rsidR="009B1D14" w:rsidRDefault="007A5DC8">
      <w:pPr>
        <w:pStyle w:val="Body"/>
      </w:pPr>
      <w:r>
        <w:rPr>
          <w:lang w:val="en-US"/>
        </w:rPr>
        <w:t>Another way of talking about</w:t>
      </w:r>
      <w:ins w:id="626" w:author="William Davis" w:date="2017-05-31T19:08:00Z">
        <w:r>
          <w:rPr>
            <w:lang w:val="en-US"/>
          </w:rPr>
          <w:t xml:space="preserve"> a</w:t>
        </w:r>
      </w:ins>
      <w:r>
        <w:rPr>
          <w:lang w:val="en-US"/>
        </w:rPr>
        <w:t xml:space="preserve"> social network</w:t>
      </w:r>
      <w:del w:id="627" w:author="William Davis" w:date="2017-05-31T19:08:00Z">
        <w:r>
          <w:rPr>
            <w:lang w:val="en-US"/>
          </w:rPr>
          <w:delText xml:space="preserve"> I would say,</w:delText>
        </w:r>
      </w:del>
      <w:ins w:id="628" w:author="William Davis" w:date="2017-05-31T19:08:00Z">
        <w:r>
          <w:rPr>
            <w:lang w:val="en-US"/>
          </w:rPr>
          <w:t xml:space="preserve"> is that</w:t>
        </w:r>
      </w:ins>
      <w:r>
        <w:rPr>
          <w:lang w:val="en-US"/>
        </w:rPr>
        <w:t xml:space="preserve"> sometimes they are quite isolated or lonely, so they need each other, they need some kind of mutual help, I would say </w:t>
      </w:r>
      <w:del w:id="629" w:author="William Davis" w:date="2017-05-31T19:09:00Z">
        <w:r>
          <w:rPr>
            <w:lang w:val="en-US"/>
          </w:rPr>
          <w:delText xml:space="preserve">yes and </w:delText>
        </w:r>
      </w:del>
      <w:r>
        <w:rPr>
          <w:lang w:val="en-US"/>
        </w:rPr>
        <w:t>now after</w:t>
      </w:r>
      <w:ins w:id="630" w:author="William Davis" w:date="2017-05-31T19:09:00Z">
        <w:r>
          <w:rPr>
            <w:lang w:val="en-US"/>
          </w:rPr>
          <w:t xml:space="preserve"> getting to</w:t>
        </w:r>
      </w:ins>
      <w:r>
        <w:rPr>
          <w:lang w:val="en-US"/>
        </w:rPr>
        <w:t xml:space="preserve"> know</w:t>
      </w:r>
      <w:del w:id="631" w:author="William Davis" w:date="2017-05-31T19:09:00Z">
        <w:r>
          <w:rPr>
            <w:lang w:val="en-US"/>
          </w:rPr>
          <w:delText>ing</w:delText>
        </w:r>
      </w:del>
      <w:r>
        <w:rPr>
          <w:lang w:val="en-US"/>
        </w:rPr>
        <w:t xml:space="preserve"> their lives. One way round, many of these elderly and disabled are in the middle, they need to get h</w:t>
      </w:r>
      <w:r>
        <w:rPr>
          <w:lang w:val="en-US"/>
        </w:rPr>
        <w:t>elp from social workers, and they can get access to public housing. Some say however that it is more connected to social relations; on the street they can have more conversation, friends, some checkups, they can be in the park</w:t>
      </w:r>
      <w:del w:id="632" w:author="William Davis" w:date="2017-05-31T19:10:00Z">
        <w:r>
          <w:delText xml:space="preserve"> - </w:delText>
        </w:r>
      </w:del>
      <w:ins w:id="633" w:author="William Davis" w:date="2017-05-31T19:10:00Z">
        <w:r>
          <w:rPr>
            <w:lang w:val="en-US"/>
          </w:rPr>
          <w:t>—</w:t>
        </w:r>
      </w:ins>
      <w:r>
        <w:rPr>
          <w:lang w:val="en-US"/>
        </w:rPr>
        <w:t>in this area there is quit</w:t>
      </w:r>
      <w:r>
        <w:rPr>
          <w:lang w:val="en-US"/>
        </w:rPr>
        <w:t xml:space="preserve">e a lot of food assistance, someone will come to check up and provide food. </w:t>
      </w:r>
    </w:p>
    <w:p w:rsidR="009B1D14" w:rsidRDefault="009B1D14">
      <w:pPr>
        <w:pStyle w:val="Body"/>
      </w:pPr>
    </w:p>
    <w:p w:rsidR="009B1D14" w:rsidRDefault="007A5DC8">
      <w:pPr>
        <w:pStyle w:val="Heading2"/>
      </w:pPr>
      <w:bookmarkStart w:id="634" w:name="_Toc7"/>
      <w:r>
        <w:rPr>
          <w:lang w:val="en-US"/>
        </w:rPr>
        <w:t>Different Mutual Relationships</w:t>
      </w:r>
      <w:bookmarkEnd w:id="634"/>
    </w:p>
    <w:p w:rsidR="009B1D14" w:rsidRDefault="007A5DC8">
      <w:pPr>
        <w:pStyle w:val="Body"/>
        <w:rPr>
          <w:ins w:id="635" w:author="Yanki Lee" w:date="2017-05-26T18:46:00Z"/>
        </w:rPr>
      </w:pPr>
      <w:r>
        <w:rPr>
          <w:rStyle w:val="None"/>
          <w:rFonts w:ascii="Adobe Garamond Pro" w:hAnsi="Adobe Garamond Pro"/>
          <w:lang w:val="en-US"/>
        </w:rPr>
        <w:t xml:space="preserve">Every day there </w:t>
      </w:r>
      <w:del w:id="636" w:author="William Davis" w:date="2017-05-31T19:10:00Z">
        <w:r>
          <w:rPr>
            <w:rStyle w:val="None"/>
            <w:rFonts w:ascii="Adobe Garamond Pro" w:hAnsi="Adobe Garamond Pro"/>
            <w:lang w:val="en-US"/>
          </w:rPr>
          <w:delText>will be</w:delText>
        </w:r>
      </w:del>
      <w:ins w:id="637" w:author="William Davis" w:date="2017-05-31T19:10:00Z">
        <w:r>
          <w:rPr>
            <w:rStyle w:val="None"/>
            <w:rFonts w:ascii="Adobe Garamond Pro" w:hAnsi="Adobe Garamond Pro"/>
            <w:lang w:val="en-US"/>
          </w:rPr>
          <w:t>is</w:t>
        </w:r>
      </w:ins>
      <w:r>
        <w:rPr>
          <w:rStyle w:val="None"/>
          <w:rFonts w:ascii="Adobe Garamond Pro" w:hAnsi="Adobe Garamond Pro"/>
          <w:lang w:val="en-US"/>
        </w:rPr>
        <w:t xml:space="preserve"> some kind of food supply. </w:t>
      </w:r>
      <w:del w:id="638" w:author="William Davis" w:date="2017-05-31T19:10:00Z">
        <w:r>
          <w:rPr>
            <w:rStyle w:val="None"/>
            <w:rFonts w:ascii="Adobe Garamond Pro" w:hAnsi="Adobe Garamond Pro"/>
            <w:lang w:val="en-US"/>
          </w:rPr>
          <w:delText>This</w:delText>
        </w:r>
      </w:del>
      <w:ins w:id="639" w:author="William Davis" w:date="2017-05-31T19:10:00Z">
        <w:r>
          <w:rPr>
            <w:rStyle w:val="None"/>
            <w:rFonts w:ascii="Adobe Garamond Pro" w:hAnsi="Adobe Garamond Pro"/>
            <w:lang w:val="en-US"/>
          </w:rPr>
          <w:t>These</w:t>
        </w:r>
      </w:ins>
      <w:r>
        <w:rPr>
          <w:rStyle w:val="None"/>
          <w:rFonts w:ascii="Adobe Garamond Pro" w:hAnsi="Adobe Garamond Pro"/>
          <w:lang w:val="en-US"/>
        </w:rPr>
        <w:t xml:space="preserve"> kind of mutual</w:t>
      </w:r>
      <w:r>
        <w:rPr>
          <w:lang w:val="en-US"/>
        </w:rPr>
        <w:t xml:space="preserve"> relationships</w:t>
      </w:r>
      <w:del w:id="640" w:author="William Davis" w:date="2017-05-31T19:10:00Z">
        <w:r>
          <w:delText xml:space="preserve"> - </w:delText>
        </w:r>
      </w:del>
      <w:ins w:id="641" w:author="William Davis" w:date="2017-05-31T19:10:00Z">
        <w:r>
          <w:rPr>
            <w:lang w:val="en-US"/>
          </w:rPr>
          <w:t>—</w:t>
        </w:r>
      </w:ins>
      <w:r>
        <w:rPr>
          <w:lang w:val="en-US"/>
        </w:rPr>
        <w:t>have about two or three friends. They may not trust e</w:t>
      </w:r>
      <w:r>
        <w:rPr>
          <w:lang w:val="en-US"/>
        </w:rPr>
        <w:t xml:space="preserve">veryone in this </w:t>
      </w:r>
      <w:ins w:id="642" w:author="Claire Quinn" w:date="2017-05-25T15:10:00Z">
        <w:r>
          <w:rPr>
            <w:lang w:val="en-US"/>
          </w:rPr>
          <w:t>community;</w:t>
        </w:r>
      </w:ins>
      <w:r>
        <w:rPr>
          <w:lang w:val="en-US"/>
        </w:rPr>
        <w:t xml:space="preserve"> sometimes people steal things or borrow money </w:t>
      </w:r>
      <w:del w:id="643" w:author="William Davis" w:date="2017-05-31T19:11:00Z">
        <w:r>
          <w:delText>and</w:delText>
        </w:r>
      </w:del>
      <w:ins w:id="644" w:author="William Davis" w:date="2017-05-31T19:11:00Z">
        <w:r>
          <w:rPr>
            <w:lang w:val="en-US"/>
          </w:rPr>
          <w:t>that they</w:t>
        </w:r>
      </w:ins>
      <w:r>
        <w:rPr>
          <w:lang w:val="en-US"/>
        </w:rPr>
        <w:t xml:space="preserve"> don</w:t>
      </w:r>
      <w:r>
        <w:t>’</w:t>
      </w:r>
      <w:r>
        <w:rPr>
          <w:lang w:val="en-US"/>
        </w:rPr>
        <w:t xml:space="preserve">t return. So they try to maintain this shallow relationship with one another, at the same time of there being a lot of mistrust and problems. </w:t>
      </w:r>
      <w:del w:id="645" w:author="William Davis" w:date="2017-05-31T19:12:00Z">
        <w:r>
          <w:rPr>
            <w:lang w:val="en-US"/>
          </w:rPr>
          <w:delText>So y</w:delText>
        </w:r>
      </w:del>
      <w:ins w:id="646" w:author="William Davis" w:date="2017-05-31T19:12:00Z">
        <w:r>
          <w:rPr>
            <w:lang w:val="en-US"/>
          </w:rPr>
          <w:t>Y</w:t>
        </w:r>
      </w:ins>
      <w:r>
        <w:rPr>
          <w:lang w:val="en-US"/>
        </w:rPr>
        <w:t xml:space="preserve">ou can see it is </w:t>
      </w:r>
      <w:r>
        <w:rPr>
          <w:lang w:val="en-US"/>
        </w:rPr>
        <w:t>not just a large village where everybody shares everything. There is still the question of how to protect your own belongings.</w:t>
      </w:r>
    </w:p>
    <w:p w:rsidR="009B1D14" w:rsidRDefault="009B1D14">
      <w:pPr>
        <w:pStyle w:val="Body"/>
      </w:pPr>
    </w:p>
    <w:p w:rsidR="009B1D14" w:rsidRDefault="007A5DC8">
      <w:pPr>
        <w:pStyle w:val="Body"/>
      </w:pPr>
      <w:r>
        <w:rPr>
          <w:lang w:val="en-US"/>
        </w:rPr>
        <w:t>The difference is; if they go to the public housing, nobody will notice you, nobody is concerned about you. They won</w:t>
      </w:r>
      <w:r>
        <w:t>’</w:t>
      </w:r>
      <w:r>
        <w:rPr>
          <w:lang w:val="en-US"/>
        </w:rPr>
        <w:t>t know thei</w:t>
      </w:r>
      <w:r>
        <w:rPr>
          <w:lang w:val="en-US"/>
        </w:rPr>
        <w:t>r neighbours</w:t>
      </w:r>
      <w:del w:id="647" w:author="William Davis" w:date="2017-05-31T19:13:00Z">
        <w:r>
          <w:delText xml:space="preserve"> - </w:delText>
        </w:r>
      </w:del>
      <w:ins w:id="648" w:author="William Davis" w:date="2017-05-31T19:13:00Z">
        <w:r>
          <w:rPr>
            <w:lang w:val="en-US"/>
          </w:rPr>
          <w:t>—</w:t>
        </w:r>
      </w:ins>
      <w:r>
        <w:rPr>
          <w:lang w:val="en-US"/>
        </w:rPr>
        <w:t xml:space="preserve">it is worse than here. This is not ideal, but more individualised than the public housing. The elderly say </w:t>
      </w:r>
      <w:r>
        <w:t>“</w:t>
      </w:r>
      <w:r>
        <w:rPr>
          <w:lang w:val="en-US"/>
        </w:rPr>
        <w:t>I would die and my neighbours would find out by the smell</w:t>
      </w:r>
      <w:r>
        <w:t xml:space="preserve">” </w:t>
      </w:r>
      <w:r>
        <w:rPr>
          <w:lang w:val="en-US"/>
        </w:rPr>
        <w:t xml:space="preserve">but here, I also still have someone </w:t>
      </w:r>
      <w:r>
        <w:t>“</w:t>
      </w:r>
      <w:r>
        <w:rPr>
          <w:lang w:val="en-US"/>
        </w:rPr>
        <w:t>if I am sick, I know someone who can</w:t>
      </w:r>
      <w:r>
        <w:rPr>
          <w:lang w:val="en-US"/>
        </w:rPr>
        <w:t xml:space="preserve"> call the ambulance</w:t>
      </w:r>
      <w:r>
        <w:t>”</w:t>
      </w:r>
      <w:del w:id="649" w:author="William Davis" w:date="2017-05-31T19:13:00Z">
        <w:r>
          <w:delText xml:space="preserve"> - </w:delText>
        </w:r>
      </w:del>
      <w:ins w:id="650" w:author="William Davis" w:date="2017-05-31T19:13:00Z">
        <w:r>
          <w:rPr>
            <w:lang w:val="en-US"/>
          </w:rPr>
          <w:t>—</w:t>
        </w:r>
      </w:ins>
      <w:r>
        <w:rPr>
          <w:lang w:val="en-US"/>
        </w:rPr>
        <w:t>isn</w:t>
      </w:r>
      <w:r>
        <w:t>’</w:t>
      </w:r>
      <w:r>
        <w:rPr>
          <w:lang w:val="en-US"/>
        </w:rPr>
        <w:t>t that strange?</w:t>
      </w:r>
    </w:p>
    <w:p w:rsidR="009B1D14" w:rsidRDefault="009B1D14">
      <w:pPr>
        <w:pStyle w:val="Body"/>
      </w:pPr>
    </w:p>
    <w:p w:rsidR="009B1D14" w:rsidRDefault="007A5DC8">
      <w:pPr>
        <w:pStyle w:val="Body"/>
        <w:rPr>
          <w:ins w:id="651" w:author="Yanki Lee" w:date="2017-05-26T18:46:00Z"/>
        </w:rPr>
      </w:pPr>
      <w:r>
        <w:rPr>
          <w:lang w:val="en-US"/>
        </w:rPr>
        <w:t>People here still belong to something, they are still in the memory of someone, it is quite an interesting phenomena as a sociologist to study, when we see what kind of care people want</w:t>
      </w:r>
      <w:del w:id="652" w:author="William Davis" w:date="2017-05-31T19:15:00Z">
        <w:r>
          <w:delText xml:space="preserve"> – </w:delText>
        </w:r>
      </w:del>
      <w:ins w:id="653" w:author="William Davis" w:date="2017-05-31T19:15:00Z">
        <w:r>
          <w:rPr>
            <w:lang w:val="en-US"/>
          </w:rPr>
          <w:t>—</w:t>
        </w:r>
      </w:ins>
      <w:r>
        <w:rPr>
          <w:lang w:val="en-US"/>
        </w:rPr>
        <w:t>not just money, not ju</w:t>
      </w:r>
      <w:r>
        <w:rPr>
          <w:lang w:val="en-US"/>
        </w:rPr>
        <w:t>st accommodation, so we want to use this word homeless rather than street sleepers</w:t>
      </w:r>
      <w:del w:id="654" w:author="William Davis" w:date="2017-05-31T19:15:00Z">
        <w:r>
          <w:delText xml:space="preserve"> - </w:delText>
        </w:r>
      </w:del>
      <w:ins w:id="655" w:author="William Davis" w:date="2017-05-31T19:15:00Z">
        <w:r>
          <w:rPr>
            <w:lang w:val="en-US"/>
          </w:rPr>
          <w:t>—</w:t>
        </w:r>
      </w:ins>
      <w:r>
        <w:rPr>
          <w:lang w:val="en-US"/>
        </w:rPr>
        <w:t>but they do not have the care or belongingness of a home</w:t>
      </w:r>
      <w:del w:id="656" w:author="William Davis" w:date="2017-05-31T19:15:00Z">
        <w:r>
          <w:delText xml:space="preserve"> - </w:delText>
        </w:r>
      </w:del>
      <w:ins w:id="657" w:author="William Davis" w:date="2017-05-31T19:15:00Z">
        <w:r>
          <w:rPr>
            <w:lang w:val="en-US"/>
          </w:rPr>
          <w:t>—</w:t>
        </w:r>
      </w:ins>
      <w:r>
        <w:rPr>
          <w:lang w:val="en-US"/>
        </w:rPr>
        <w:t xml:space="preserve">in this case (of the self builders) it is a certain kind of belongingness, a certain kind of interaction with </w:t>
      </w:r>
      <w:r>
        <w:rPr>
          <w:lang w:val="en-US"/>
        </w:rPr>
        <w:t xml:space="preserve">the public. </w:t>
      </w:r>
      <w:del w:id="658" w:author="William Davis" w:date="2017-05-31T19:15:00Z">
        <w:r>
          <w:rPr>
            <w:lang w:val="en-US"/>
          </w:rPr>
          <w:delText xml:space="preserve">So </w:delText>
        </w:r>
      </w:del>
      <w:r>
        <w:rPr>
          <w:lang w:val="en-US"/>
        </w:rPr>
        <w:t>I think it is quite an interesting phenomena when we talk about if this is a public space or a private space.</w:t>
      </w:r>
    </w:p>
    <w:p w:rsidR="009B1D14" w:rsidRDefault="009B1D14">
      <w:pPr>
        <w:pStyle w:val="Body"/>
      </w:pPr>
    </w:p>
    <w:p w:rsidR="009B1D14" w:rsidRDefault="007A5DC8">
      <w:pPr>
        <w:pStyle w:val="Heading2"/>
      </w:pPr>
      <w:bookmarkStart w:id="659" w:name="_Toc8"/>
      <w:r>
        <w:rPr>
          <w:lang w:val="en-US"/>
        </w:rPr>
        <w:t xml:space="preserve">Self-built Homes </w:t>
      </w:r>
      <w:bookmarkEnd w:id="659"/>
    </w:p>
    <w:p w:rsidR="009B1D14" w:rsidRDefault="007A5DC8">
      <w:pPr>
        <w:pStyle w:val="Body"/>
        <w:rPr>
          <w:ins w:id="660" w:author="Yanki Lee" w:date="2017-05-26T18:46:00Z"/>
        </w:rPr>
      </w:pPr>
      <w:r>
        <w:rPr>
          <w:lang w:val="en-US"/>
        </w:rPr>
        <w:t>It is much like a home; two or three people will share a space and be concerned with one another.</w:t>
      </w:r>
    </w:p>
    <w:p w:rsidR="009B1D14" w:rsidRDefault="009B1D14">
      <w:pPr>
        <w:pStyle w:val="Body"/>
      </w:pPr>
    </w:p>
    <w:p w:rsidR="009B1D14" w:rsidRDefault="007A5DC8">
      <w:pPr>
        <w:pStyle w:val="Body"/>
        <w:rPr>
          <w:del w:id="661" w:author="William Davis" w:date="2017-05-31T19:18:00Z"/>
        </w:rPr>
      </w:pPr>
      <w:del w:id="662" w:author="William Davis" w:date="2017-05-31T19:16:00Z">
        <w:r>
          <w:rPr>
            <w:lang w:val="en-US"/>
          </w:rPr>
          <w:delText>Because i</w:delText>
        </w:r>
      </w:del>
      <w:ins w:id="663" w:author="William Davis" w:date="2017-05-31T19:16:00Z">
        <w:r>
          <w:rPr>
            <w:lang w:val="en-US"/>
          </w:rPr>
          <w:t>I</w:t>
        </w:r>
      </w:ins>
      <w:r>
        <w:rPr>
          <w:lang w:val="en-US"/>
        </w:rPr>
        <w:t>n t</w:t>
      </w:r>
      <w:r>
        <w:rPr>
          <w:lang w:val="en-US"/>
        </w:rPr>
        <w:t xml:space="preserve">he old days the Hong Kong people solved this problem </w:t>
      </w:r>
      <w:del w:id="664" w:author="William Davis" w:date="2017-05-31T19:16:00Z">
        <w:r>
          <w:delText>by</w:delText>
        </w:r>
      </w:del>
      <w:ins w:id="665" w:author="William Davis" w:date="2017-05-31T19:16:00Z">
        <w:r>
          <w:rPr>
            <w:lang w:val="en-US"/>
          </w:rPr>
          <w:t>with</w:t>
        </w:r>
      </w:ins>
      <w:r>
        <w:rPr>
          <w:lang w:val="en-US"/>
        </w:rPr>
        <w:t xml:space="preserve"> self-built structures</w:t>
      </w:r>
      <w:del w:id="666" w:author="William Davis" w:date="2017-05-31T19:16:00Z">
        <w:r>
          <w:delText>,</w:delText>
        </w:r>
      </w:del>
      <w:r>
        <w:rPr>
          <w:lang w:val="en-US"/>
        </w:rPr>
        <w:t xml:space="preserve"> along the hillsides</w:t>
      </w:r>
      <w:del w:id="667" w:author="William Davis" w:date="2017-05-31T19:16:00Z">
        <w:r>
          <w:delText>;</w:delText>
        </w:r>
      </w:del>
      <w:ins w:id="668" w:author="William Davis" w:date="2017-05-31T19:16:00Z">
        <w:r>
          <w:rPr>
            <w:lang w:val="en-US"/>
          </w:rPr>
          <w:t xml:space="preserve"> of</w:t>
        </w:r>
      </w:ins>
      <w:r>
        <w:rPr>
          <w:lang w:val="en-US"/>
        </w:rPr>
        <w:t xml:space="preserve"> Sham Shui Po, Shek Kip Mei, along Lion Rock, and we still have some work on the five villages of this loop</w:t>
      </w:r>
      <w:del w:id="669" w:author="William Davis" w:date="2017-05-31T19:16:00Z">
        <w:r>
          <w:delText xml:space="preserve"> - </w:delText>
        </w:r>
      </w:del>
      <w:ins w:id="670" w:author="William Davis" w:date="2017-05-31T19:16:00Z">
        <w:r>
          <w:rPr>
            <w:lang w:val="en-US"/>
          </w:rPr>
          <w:t xml:space="preserve">. </w:t>
        </w:r>
      </w:ins>
      <w:del w:id="671" w:author="William Davis" w:date="2017-05-31T19:16:00Z">
        <w:r>
          <w:delText>t</w:delText>
        </w:r>
      </w:del>
      <w:ins w:id="672" w:author="William Davis" w:date="2017-05-31T19:16:00Z">
        <w:r>
          <w:rPr>
            <w:lang w:val="en-US"/>
          </w:rPr>
          <w:t>T</w:t>
        </w:r>
      </w:ins>
      <w:r>
        <w:rPr>
          <w:lang w:val="en-US"/>
        </w:rPr>
        <w:t xml:space="preserve">hese are not just wooden structures, they are stone, they are more established, this is a real village. There is more of a social structure. </w:t>
      </w:r>
      <w:del w:id="673" w:author="William Davis" w:date="2017-05-31T19:17:00Z">
        <w:r>
          <w:rPr>
            <w:lang w:val="en-US"/>
          </w:rPr>
          <w:delText>Now however t</w:delText>
        </w:r>
      </w:del>
      <w:ins w:id="674" w:author="William Davis" w:date="2017-05-31T19:17:00Z">
        <w:r>
          <w:rPr>
            <w:lang w:val="en-US"/>
          </w:rPr>
          <w:t>T</w:t>
        </w:r>
      </w:ins>
      <w:r>
        <w:rPr>
          <w:lang w:val="en-US"/>
        </w:rPr>
        <w:t>he population has</w:t>
      </w:r>
      <w:ins w:id="675" w:author="William Davis" w:date="2017-05-31T19:17:00Z">
        <w:r>
          <w:rPr>
            <w:lang w:val="en-US"/>
          </w:rPr>
          <w:t xml:space="preserve"> however</w:t>
        </w:r>
      </w:ins>
      <w:r>
        <w:rPr>
          <w:lang w:val="en-US"/>
        </w:rPr>
        <w:t xml:space="preserve"> dropped from 3000 to maybe 1000 people or so, most of them have moved out. </w:t>
      </w:r>
      <w:r>
        <w:rPr>
          <w:lang w:val="en-US"/>
        </w:rPr>
        <w:t xml:space="preserve">They have </w:t>
      </w:r>
      <w:del w:id="676" w:author="William Davis" w:date="2017-05-31T19:17:00Z">
        <w:r>
          <w:rPr>
            <w:lang w:val="en-US"/>
          </w:rPr>
          <w:delText xml:space="preserve">these </w:delText>
        </w:r>
      </w:del>
      <w:r>
        <w:rPr>
          <w:lang w:val="en-US"/>
        </w:rPr>
        <w:t xml:space="preserve">low-houses, more permanent structures use a tin-roof and so on, but I think twenty years ago we tried to </w:t>
      </w:r>
      <w:del w:id="677" w:author="William Davis" w:date="2017-05-31T19:17:00Z">
        <w:r>
          <w:rPr>
            <w:lang w:val="en-US"/>
          </w:rPr>
          <w:delText>push</w:delText>
        </w:r>
      </w:del>
      <w:ins w:id="678" w:author="William Davis" w:date="2017-05-31T19:17:00Z">
        <w:r>
          <w:rPr>
            <w:lang w:val="en-US"/>
          </w:rPr>
          <w:t>evict and</w:t>
        </w:r>
      </w:ins>
      <w:del w:id="679" w:author="William Davis" w:date="2017-05-31T19:17:00Z">
        <w:r>
          <w:delText>, to</w:delText>
        </w:r>
      </w:del>
      <w:r>
        <w:rPr>
          <w:lang w:val="en-US"/>
        </w:rPr>
        <w:t xml:space="preserve"> demolish all of these settlements. There was a contract, that if your house was registered, you would receive public </w:t>
      </w:r>
      <w:r>
        <w:rPr>
          <w:lang w:val="en-US"/>
        </w:rPr>
        <w:t>housing once you were evicted. The public housing was much more safe</w:t>
      </w:r>
      <w:del w:id="680" w:author="William Davis" w:date="2017-05-31T19:17:00Z">
        <w:r>
          <w:delText xml:space="preserve"> -</w:delText>
        </w:r>
      </w:del>
      <w:ins w:id="681" w:author="William Davis" w:date="2017-05-31T19:17:00Z">
        <w:r>
          <w:rPr>
            <w:lang w:val="en-US"/>
          </w:rPr>
          <w:t>:</w:t>
        </w:r>
      </w:ins>
      <w:r>
        <w:rPr>
          <w:lang w:val="en-US"/>
        </w:rPr>
        <w:t xml:space="preserve"> no typhoon, no fire, no landslides. So that is why there is this large public housing movement there. Also it is down to the allocation, if you are a resident in this kind of urban are</w:t>
      </w:r>
      <w:r>
        <w:rPr>
          <w:lang w:val="en-US"/>
        </w:rPr>
        <w:t xml:space="preserve">a and they demolish your home, for the newcomers, for example new </w:t>
      </w:r>
      <w:ins w:id="682" w:author="Yanki Lee" w:date="2017-05-26T18:48:00Z">
        <w:r>
          <w:rPr>
            <w:lang w:val="en-US"/>
          </w:rPr>
          <w:t>Africans</w:t>
        </w:r>
      </w:ins>
      <w:r>
        <w:rPr>
          <w:lang w:val="en-US"/>
        </w:rPr>
        <w:t>, you can only apply for the public housing in the New Territories. It</w:t>
      </w:r>
      <w:r>
        <w:t>’</w:t>
      </w:r>
      <w:r>
        <w:rPr>
          <w:lang w:val="en-US"/>
        </w:rPr>
        <w:t xml:space="preserve">s a big difference between </w:t>
      </w:r>
      <w:del w:id="683" w:author="William Davis" w:date="2017-05-31T19:17:00Z">
        <w:r>
          <w:delText>SSP</w:delText>
        </w:r>
      </w:del>
      <w:ins w:id="684" w:author="William Davis" w:date="2017-05-31T19:17:00Z">
        <w:r>
          <w:rPr>
            <w:lang w:val="en-US"/>
          </w:rPr>
          <w:t>Sham Shui Po</w:t>
        </w:r>
      </w:ins>
      <w:r>
        <w:rPr>
          <w:lang w:val="en-US"/>
        </w:rPr>
        <w:t xml:space="preserve"> and the </w:t>
      </w:r>
      <w:del w:id="685" w:author="William Davis" w:date="2017-05-31T19:17:00Z">
        <w:r>
          <w:rPr>
            <w:lang w:val="de-DE"/>
          </w:rPr>
          <w:delText>NT</w:delText>
        </w:r>
      </w:del>
      <w:ins w:id="686" w:author="William Davis" w:date="2017-05-31T19:17:00Z">
        <w:r>
          <w:rPr>
            <w:lang w:val="en-US"/>
          </w:rPr>
          <w:t>New Territories</w:t>
        </w:r>
      </w:ins>
      <w:r>
        <w:t>!</w:t>
      </w:r>
      <w:ins w:id="687" w:author="William Davis" w:date="2017-05-31T19:18:00Z">
        <w:r>
          <w:rPr>
            <w:lang w:val="en-US"/>
          </w:rPr>
          <w:t xml:space="preserve"> </w:t>
        </w:r>
      </w:ins>
    </w:p>
    <w:p w:rsidR="009B1D14" w:rsidRDefault="007A5DC8">
      <w:pPr>
        <w:pStyle w:val="Body"/>
      </w:pPr>
      <w:r>
        <w:rPr>
          <w:lang w:val="en-US"/>
        </w:rPr>
        <w:t>You cannot find jobs there, there is a l</w:t>
      </w:r>
      <w:r>
        <w:rPr>
          <w:lang w:val="en-US"/>
        </w:rPr>
        <w:t xml:space="preserve">ong waiting list, and many applicants want public housing in </w:t>
      </w:r>
      <w:del w:id="688" w:author="William Davis" w:date="2017-05-31T19:18:00Z">
        <w:r>
          <w:delText>SSP</w:delText>
        </w:r>
      </w:del>
      <w:ins w:id="689" w:author="William Davis" w:date="2017-05-31T19:18:00Z">
        <w:r>
          <w:rPr>
            <w:lang w:val="en-US"/>
          </w:rPr>
          <w:t>Sham Shui Po</w:t>
        </w:r>
      </w:ins>
      <w:r>
        <w:rPr>
          <w:lang w:val="en-US"/>
        </w:rPr>
        <w:t>. So this is the dynamic.</w:t>
      </w:r>
    </w:p>
    <w:p w:rsidR="009B1D14" w:rsidRDefault="009B1D14">
      <w:pPr>
        <w:pStyle w:val="Body"/>
      </w:pPr>
    </w:p>
    <w:p w:rsidR="009B1D14" w:rsidRDefault="007A5DC8">
      <w:pPr>
        <w:pStyle w:val="Body"/>
        <w:rPr>
          <w:ins w:id="690" w:author="Yanki Lee" w:date="2017-05-26T18:44:00Z"/>
        </w:rPr>
      </w:pPr>
      <w:r>
        <w:rPr>
          <w:lang w:val="en-US"/>
        </w:rPr>
        <w:t>I have some worry, because just opposite the flyover there is a big URA development project, there will be a large residential luxury apartments. If thes</w:t>
      </w:r>
      <w:r>
        <w:rPr>
          <w:lang w:val="en-US"/>
        </w:rPr>
        <w:t xml:space="preserve">e kind of residents come, they will complain </w:t>
      </w:r>
      <w:r>
        <w:t>“</w:t>
      </w:r>
      <w:r>
        <w:rPr>
          <w:lang w:val="en-US"/>
        </w:rPr>
        <w:t>why are there so many street sleepers here, why don</w:t>
      </w:r>
      <w:r>
        <w:t>’</w:t>
      </w:r>
      <w:r>
        <w:rPr>
          <w:lang w:val="en-US"/>
        </w:rPr>
        <w:t>t the government do anything, the price of my flat should drop</w:t>
      </w:r>
      <w:r>
        <w:t>”</w:t>
      </w:r>
    </w:p>
    <w:p w:rsidR="009B1D14" w:rsidRDefault="009B1D14">
      <w:pPr>
        <w:pStyle w:val="Body"/>
      </w:pPr>
    </w:p>
    <w:p w:rsidR="009B1D14" w:rsidRDefault="007A5DC8">
      <w:pPr>
        <w:pStyle w:val="Heading2"/>
      </w:pPr>
      <w:bookmarkStart w:id="691" w:name="_Toc9"/>
      <w:r>
        <w:rPr>
          <w:lang w:val="en-US"/>
        </w:rPr>
        <w:t xml:space="preserve">Boundary? </w:t>
      </w:r>
      <w:bookmarkEnd w:id="691"/>
    </w:p>
    <w:p w:rsidR="009B1D14" w:rsidRDefault="007A5DC8">
      <w:pPr>
        <w:pStyle w:val="Body"/>
        <w:rPr>
          <w:ins w:id="692" w:author="Yanki Lee" w:date="2017-05-26T18:44:00Z"/>
        </w:rPr>
      </w:pPr>
      <w:r>
        <w:rPr>
          <w:lang w:val="en-US"/>
        </w:rPr>
        <w:t xml:space="preserve">So this strip is </w:t>
      </w:r>
      <w:del w:id="693" w:author="William Davis" w:date="2017-05-31T19:19:00Z">
        <w:r>
          <w:rPr>
            <w:lang w:val="en-US"/>
          </w:rPr>
          <w:delText xml:space="preserve">somehow </w:delText>
        </w:r>
      </w:del>
      <w:r>
        <w:rPr>
          <w:lang w:val="en-US"/>
        </w:rPr>
        <w:t>a kind of boundary somehow?</w:t>
      </w:r>
    </w:p>
    <w:p w:rsidR="009B1D14" w:rsidRDefault="009B1D14">
      <w:pPr>
        <w:pStyle w:val="Body"/>
      </w:pPr>
    </w:p>
    <w:p w:rsidR="009B1D14" w:rsidRDefault="007A5DC8">
      <w:pPr>
        <w:pStyle w:val="Body"/>
      </w:pPr>
      <w:r>
        <w:rPr>
          <w:lang w:val="en-US"/>
        </w:rPr>
        <w:t xml:space="preserve">Many of the residents here are the elderly, they are just interested in the market and the park, for the elderly they love to do shopping at the morning market, they are part of the market lets say. </w:t>
      </w:r>
      <w:del w:id="694" w:author="William Davis" w:date="2017-05-31T19:19:00Z">
        <w:r>
          <w:rPr>
            <w:lang w:val="en-US"/>
          </w:rPr>
          <w:delText>So i</w:delText>
        </w:r>
      </w:del>
      <w:ins w:id="695" w:author="William Davis" w:date="2017-05-31T19:19:00Z">
        <w:r>
          <w:rPr>
            <w:lang w:val="en-US"/>
          </w:rPr>
          <w:t>I</w:t>
        </w:r>
      </w:ins>
      <w:r>
        <w:rPr>
          <w:lang w:val="en-US"/>
        </w:rPr>
        <w:t>t is a contract or kind of consensus between the str</w:t>
      </w:r>
      <w:r>
        <w:rPr>
          <w:lang w:val="en-US"/>
        </w:rPr>
        <w:t>eet sleepers and the morning market. The street sleepers here are part of a larger phenomena</w:t>
      </w:r>
      <w:del w:id="696" w:author="William Davis" w:date="2017-05-31T19:19:00Z">
        <w:r>
          <w:delText xml:space="preserve"> - </w:delText>
        </w:r>
      </w:del>
      <w:ins w:id="697" w:author="William Davis" w:date="2017-05-31T19:19:00Z">
        <w:r>
          <w:rPr>
            <w:lang w:val="en-US"/>
          </w:rPr>
          <w:t>—</w:t>
        </w:r>
      </w:ins>
      <w:r>
        <w:rPr>
          <w:lang w:val="en-US"/>
        </w:rPr>
        <w:t>if they want to clear all of these kinds of people they also need to clear the morning market. This market is acting as some kind of protection, in this space y</w:t>
      </w:r>
      <w:r>
        <w:rPr>
          <w:lang w:val="en-US"/>
        </w:rPr>
        <w:t>ou have pure residential and business. It is a very interesting phenomenon, in the morning it is quite noisy! But the homeless people don</w:t>
      </w:r>
      <w:r>
        <w:t>’</w:t>
      </w:r>
      <w:r>
        <w:rPr>
          <w:lang w:val="en-US"/>
        </w:rPr>
        <w:t>t complain.</w:t>
      </w:r>
    </w:p>
    <w:p w:rsidR="009B1D14" w:rsidRDefault="009B1D14">
      <w:pPr>
        <w:pStyle w:val="Body"/>
      </w:pPr>
    </w:p>
    <w:p w:rsidR="009B1D14" w:rsidRDefault="007A5DC8">
      <w:pPr>
        <w:pStyle w:val="Body"/>
        <w:rPr>
          <w:ins w:id="698" w:author="Yanki Lee" w:date="2017-05-26T18:44:00Z"/>
        </w:rPr>
      </w:pPr>
      <w:r>
        <w:rPr>
          <w:lang w:val="en-US"/>
        </w:rPr>
        <w:t>There is one very interesting story that I should tell</w:t>
      </w:r>
      <w:del w:id="699" w:author="William Davis" w:date="2017-05-31T19:20:00Z">
        <w:r>
          <w:delText xml:space="preserve"> - </w:delText>
        </w:r>
      </w:del>
      <w:ins w:id="700" w:author="William Davis" w:date="2017-05-31T19:20:00Z">
        <w:r>
          <w:rPr>
            <w:lang w:val="en-US"/>
          </w:rPr>
          <w:t xml:space="preserve">, </w:t>
        </w:r>
      </w:ins>
      <w:r>
        <w:rPr>
          <w:lang w:val="en-US"/>
        </w:rPr>
        <w:t>quite an astonishing story. One street sleeper</w:t>
      </w:r>
      <w:r>
        <w:rPr>
          <w:lang w:val="en-US"/>
        </w:rPr>
        <w:t xml:space="preserve"> would sleep in the old Star Ferry terminal, Tsim Sha Tsui to </w:t>
      </w:r>
      <w:ins w:id="701" w:author="Yanki Lee" w:date="2017-05-26T18:50:00Z">
        <w:r>
          <w:t>Central;</w:t>
        </w:r>
      </w:ins>
      <w:r>
        <w:rPr>
          <w:lang w:val="en-US"/>
        </w:rPr>
        <w:t xml:space="preserve"> he slept in the Central pier. He</w:t>
      </w:r>
      <w:ins w:id="702" w:author="William Davis" w:date="2017-05-31T19:21:00Z">
        <w:r>
          <w:rPr>
            <w:lang w:val="en-US"/>
          </w:rPr>
          <w:t xml:space="preserve"> had been sleeping</w:t>
        </w:r>
      </w:ins>
      <w:del w:id="703" w:author="William Davis" w:date="2017-05-31T19:21:00Z">
        <w:r>
          <w:delText xml:space="preserve"> slept </w:delText>
        </w:r>
      </w:del>
      <w:ins w:id="704" w:author="William Davis" w:date="2017-05-31T19:21:00Z">
        <w:r>
          <w:rPr>
            <w:lang w:val="en-US"/>
          </w:rPr>
          <w:t xml:space="preserve"> there </w:t>
        </w:r>
      </w:ins>
      <w:r>
        <w:rPr>
          <w:lang w:val="en-US"/>
        </w:rPr>
        <w:t xml:space="preserve">for more than twenty years </w:t>
      </w:r>
      <w:del w:id="705" w:author="William Davis" w:date="2017-05-31T19:21:00Z">
        <w:r>
          <w:rPr>
            <w:lang w:val="en-US"/>
          </w:rPr>
          <w:delText xml:space="preserve">then </w:delText>
        </w:r>
      </w:del>
      <w:r>
        <w:rPr>
          <w:lang w:val="en-US"/>
        </w:rPr>
        <w:t xml:space="preserve">when we approached him. </w:t>
      </w:r>
      <w:del w:id="706" w:author="William Davis" w:date="2017-05-31T19:21:00Z">
        <w:r>
          <w:rPr>
            <w:lang w:val="en-US"/>
          </w:rPr>
          <w:delText>So w</w:delText>
        </w:r>
      </w:del>
      <w:ins w:id="707" w:author="William Davis" w:date="2017-05-31T19:21:00Z">
        <w:r>
          <w:rPr>
            <w:lang w:val="en-US"/>
          </w:rPr>
          <w:t>W</w:t>
        </w:r>
      </w:ins>
      <w:r>
        <w:rPr>
          <w:lang w:val="en-US"/>
        </w:rPr>
        <w:t>hy did he choose this place as his house? Toilet, shelter, l</w:t>
      </w:r>
      <w:r>
        <w:rPr>
          <w:lang w:val="en-US"/>
        </w:rPr>
        <w:t xml:space="preserve">ight, business. What kind of business? Many Filippino maids would sell things here on </w:t>
      </w:r>
      <w:ins w:id="708" w:author="Yanki Lee" w:date="2017-05-26T18:46:00Z">
        <w:r>
          <w:t>S</w:t>
        </w:r>
      </w:ins>
      <w:r>
        <w:rPr>
          <w:lang w:val="en-US"/>
        </w:rPr>
        <w:t>undays at a mini market, but what about the storage of their goods during the weekdays?</w:t>
      </w:r>
    </w:p>
    <w:p w:rsidR="009B1D14" w:rsidRDefault="009B1D14">
      <w:pPr>
        <w:pStyle w:val="Body"/>
      </w:pPr>
    </w:p>
    <w:p w:rsidR="009B1D14" w:rsidRDefault="007A5DC8">
      <w:pPr>
        <w:pStyle w:val="Body"/>
        <w:rPr>
          <w:ins w:id="709" w:author="Yanki Lee" w:date="2017-05-26T18:45:00Z"/>
        </w:rPr>
      </w:pPr>
      <w:r>
        <w:rPr>
          <w:lang w:val="en-US"/>
        </w:rPr>
        <w:t>Ah so he stored things for them?</w:t>
      </w:r>
    </w:p>
    <w:p w:rsidR="009B1D14" w:rsidRDefault="009B1D14">
      <w:pPr>
        <w:pStyle w:val="Body"/>
      </w:pPr>
    </w:p>
    <w:p w:rsidR="009B1D14" w:rsidRDefault="007A5DC8">
      <w:pPr>
        <w:pStyle w:val="Body"/>
      </w:pPr>
      <w:r>
        <w:rPr>
          <w:lang w:val="en-US"/>
        </w:rPr>
        <w:t>Yes! He looked after their trolleys. There are</w:t>
      </w:r>
      <w:r>
        <w:rPr>
          <w:lang w:val="en-US"/>
        </w:rPr>
        <w:t xml:space="preserve"> between seven and ten trolleys around the area that he sleeps. One day the government took all of these things whilst he was in the toilet, and he lost everything, so now he is crazy about that. After that day he doesn</w:t>
      </w:r>
      <w:r>
        <w:t>’</w:t>
      </w:r>
      <w:r>
        <w:rPr>
          <w:lang w:val="en-US"/>
        </w:rPr>
        <w:t>t visit the toilet anymore! It's a v</w:t>
      </w:r>
      <w:r>
        <w:rPr>
          <w:lang w:val="en-US"/>
        </w:rPr>
        <w:t>ery interesting story about space; private, public, government, cultural and also against it.</w:t>
      </w:r>
      <w:r>
        <w:rPr>
          <w:rStyle w:val="None"/>
          <w:color w:val="FF0000"/>
          <w:u w:color="FF0000"/>
        </w:rPr>
        <w:br w:type="page"/>
      </w:r>
    </w:p>
    <w:p w:rsidR="009B1D14" w:rsidRDefault="007A5DC8">
      <w:pPr>
        <w:pStyle w:val="Heading"/>
      </w:pPr>
      <w:bookmarkStart w:id="710" w:name="_Toc10"/>
      <w:r>
        <w:rPr>
          <w:lang w:val="en-US"/>
        </w:rPr>
        <w:t>06// Phenomena _ how do self-builders live?</w:t>
      </w:r>
      <w:bookmarkEnd w:id="710"/>
    </w:p>
    <w:p w:rsidR="009B1D14" w:rsidRDefault="007A5DC8">
      <w:pPr>
        <w:pStyle w:val="Body"/>
        <w:widowControl/>
      </w:pPr>
      <w:r>
        <w:br w:type="page"/>
      </w:r>
    </w:p>
    <w:p w:rsidR="009B1D14" w:rsidRDefault="007A5DC8">
      <w:pPr>
        <w:pStyle w:val="Heading"/>
        <w:rPr>
          <w:rStyle w:val="None"/>
          <w:color w:val="FF0000"/>
          <w:u w:color="FF0000"/>
        </w:rPr>
      </w:pPr>
      <w:bookmarkStart w:id="711" w:name="_Toc11"/>
      <w:r>
        <w:rPr>
          <w:rStyle w:val="None"/>
          <w:color w:val="FF0000"/>
          <w:u w:color="FF0000"/>
        </w:rPr>
        <w:t xml:space="preserve">07// </w:t>
      </w:r>
      <w:ins w:id="712" w:author="Yanki Lee" w:date="2017-05-26T18:06:00Z">
        <w:r>
          <w:rPr>
            <w:rStyle w:val="None"/>
            <w:color w:val="FF0000"/>
            <w:u w:color="FF0000"/>
            <w:lang w:val="en-US"/>
          </w:rPr>
          <w:t xml:space="preserve">Editor note: </w:t>
        </w:r>
      </w:ins>
      <w:r>
        <w:rPr>
          <w:rStyle w:val="None"/>
          <w:color w:val="FF0000"/>
          <w:u w:color="FF0000"/>
          <w:lang w:val="en-US"/>
        </w:rPr>
        <w:t xml:space="preserve">Permanently Temporary: Home of Urgency in Urban Hong Kong _ </w:t>
      </w:r>
      <w:ins w:id="713" w:author="Yanki Lee" w:date="2017-05-26T18:06:00Z">
        <w:r>
          <w:rPr>
            <w:rStyle w:val="None"/>
            <w:color w:val="FF0000"/>
            <w:u w:color="FF0000"/>
            <w:lang w:val="en-US"/>
          </w:rPr>
          <w:t xml:space="preserve">Yanki Lee &amp; </w:t>
        </w:r>
      </w:ins>
      <w:r>
        <w:rPr>
          <w:rStyle w:val="None"/>
          <w:color w:val="FF0000"/>
          <w:u w:color="FF0000"/>
          <w:lang w:val="en-US"/>
        </w:rPr>
        <w:t xml:space="preserve">Sara Wong </w:t>
      </w:r>
      <w:bookmarkEnd w:id="711"/>
    </w:p>
    <w:p w:rsidR="009B1D14" w:rsidRDefault="009B1D14">
      <w:pPr>
        <w:pStyle w:val="Body"/>
      </w:pPr>
    </w:p>
    <w:p w:rsidR="009B1D14" w:rsidRDefault="009B1D14">
      <w:pPr>
        <w:pStyle w:val="Body"/>
      </w:pPr>
    </w:p>
    <w:sectPr w:rsidR="009B1D14">
      <w:headerReference w:type="default" r:id="rId25"/>
      <w:footerReference w:type="default" r:id="rId26"/>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7A5DC8">
      <w:r>
        <w:separator/>
      </w:r>
    </w:p>
  </w:endnote>
  <w:endnote w:type="continuationSeparator" w:id="0">
    <w:p w:rsidR="00000000" w:rsidRDefault="007A5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Arial Unicode MS">
    <w:panose1 w:val="020B0604020202020204"/>
    <w:charset w:val="4E"/>
    <w:family w:val="auto"/>
    <w:pitch w:val="variable"/>
    <w:sig w:usb0="F7FFAFFF" w:usb1="E9DFFFFF" w:usb2="0000003F" w:usb3="00000000" w:csb0="003F01F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egoeUI">
    <w:altName w:val="Times New Roman"/>
    <w:charset w:val="00"/>
    <w:family w:val="roman"/>
    <w:pitch w:val="default"/>
  </w:font>
  <w:font w:name="Adobe Garamond Pro">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D14" w:rsidRDefault="009B1D14">
    <w:pPr>
      <w:pStyle w:val="Header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D14" w:rsidRDefault="009B1D14">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1D14" w:rsidRDefault="007A5DC8">
      <w:r>
        <w:separator/>
      </w:r>
    </w:p>
  </w:footnote>
  <w:footnote w:type="continuationSeparator" w:id="0">
    <w:p w:rsidR="009B1D14" w:rsidRDefault="007A5DC8">
      <w:r>
        <w:continuationSeparator/>
      </w:r>
    </w:p>
  </w:footnote>
  <w:footnote w:type="continuationNotice" w:id="1">
    <w:p w:rsidR="009B1D14" w:rsidRDefault="009B1D14"/>
  </w:footnote>
  <w:footnote w:id="2">
    <w:p w:rsidR="009B1D14" w:rsidRDefault="007A5DC8">
      <w:pPr>
        <w:pStyle w:val="Footnote"/>
      </w:pPr>
      <w:r>
        <w:rPr>
          <w:rStyle w:val="None"/>
          <w:vertAlign w:val="superscript"/>
        </w:rPr>
        <w:footnoteRef/>
      </w:r>
      <w:r>
        <w:rPr>
          <w:rStyle w:val="None"/>
          <w:sz w:val="20"/>
          <w:szCs w:val="20"/>
        </w:rPr>
        <w:t xml:space="preserve"> According to UN-HABITAT, around 33% of the urban population in the developing world in 2012, or about 863 million people, lived in slums. Of which the proportion</w:t>
      </w:r>
      <w:r>
        <w:rPr>
          <w:rStyle w:val="None"/>
          <w:sz w:val="20"/>
          <w:szCs w:val="20"/>
        </w:rPr>
        <w:t xml:space="preserve"> of urban population living in slums was fourth-highest in East-Asia (28.2%). </w:t>
      </w:r>
      <w:hyperlink r:id="rId1" w:history="1">
        <w:r>
          <w:rPr>
            <w:rStyle w:val="Hyperlink1"/>
          </w:rPr>
          <w:t>"State of the World's Cities Report 2012/2013: Prosperity of Cities"</w:t>
        </w:r>
      </w:hyperlink>
      <w:r>
        <w:rPr>
          <w:rStyle w:val="None"/>
          <w:sz w:val="20"/>
          <w:szCs w:val="20"/>
        </w:rPr>
        <w:t xml:space="preserve"> (pdf). UNHABITAT.</w:t>
      </w:r>
    </w:p>
  </w:footnote>
  <w:footnote w:id="3">
    <w:p w:rsidR="009B1D14" w:rsidRDefault="007A5DC8">
      <w:pPr>
        <w:pStyle w:val="Footnote"/>
      </w:pPr>
      <w:r>
        <w:rPr>
          <w:rStyle w:val="None"/>
          <w:vertAlign w:val="superscript"/>
        </w:rPr>
        <w:footnoteRef/>
      </w:r>
      <w:r>
        <w:rPr>
          <w:rStyle w:val="None"/>
          <w:sz w:val="20"/>
          <w:szCs w:val="20"/>
          <w:lang w:val="da-DK"/>
        </w:rPr>
        <w:t xml:space="preserve"> Rudo</w:t>
      </w:r>
      <w:r>
        <w:rPr>
          <w:rStyle w:val="None"/>
          <w:sz w:val="20"/>
          <w:szCs w:val="20"/>
          <w:lang w:val="da-DK"/>
        </w:rPr>
        <w:t>fsky</w:t>
      </w:r>
      <w:r>
        <w:rPr>
          <w:rStyle w:val="None"/>
          <w:sz w:val="20"/>
          <w:szCs w:val="20"/>
        </w:rPr>
        <w:t xml:space="preserve"> first brought the pairing of ‘vernacular’ and ‘architecture’ together: ”For want of a generic label we shall call it vernacular, anonymous, spontaneous, indigenous, rural, as the case may be.” — Rudofsky, </w:t>
      </w:r>
      <w:r>
        <w:rPr>
          <w:rStyle w:val="None"/>
          <w:i/>
          <w:iCs/>
          <w:sz w:val="20"/>
          <w:szCs w:val="20"/>
        </w:rPr>
        <w:t>Architecture Without Architects</w:t>
      </w:r>
      <w:r>
        <w:rPr>
          <w:rStyle w:val="None"/>
          <w:sz w:val="20"/>
          <w:szCs w:val="20"/>
        </w:rPr>
        <w:t>, page 58 (Muse</w:t>
      </w:r>
      <w:r>
        <w:rPr>
          <w:rStyle w:val="None"/>
          <w:sz w:val="20"/>
          <w:szCs w:val="20"/>
        </w:rPr>
        <w:t>um of Modern Art New York)</w:t>
      </w:r>
    </w:p>
  </w:footnote>
  <w:footnote w:id="4">
    <w:p w:rsidR="009B1D14" w:rsidRDefault="007A5DC8">
      <w:pPr>
        <w:pStyle w:val="Footnote"/>
      </w:pPr>
      <w:r>
        <w:rPr>
          <w:rStyle w:val="None"/>
          <w:vertAlign w:val="superscript"/>
        </w:rPr>
        <w:footnoteRef/>
      </w:r>
      <w:r>
        <w:rPr>
          <w:rStyle w:val="None"/>
        </w:rPr>
        <w:t xml:space="preserve"> From the chapter ‘Unslumming and slumming’ in </w:t>
      </w:r>
      <w:r>
        <w:rPr>
          <w:rStyle w:val="None"/>
          <w:i/>
          <w:iCs/>
        </w:rPr>
        <w:t>The Death and Life of Great American Cities</w:t>
      </w:r>
      <w:r>
        <w:rPr>
          <w:rStyle w:val="None"/>
        </w:rPr>
        <w:t xml:space="preserve"> by Jane Jacobs. (1961) Vintage Books, NY.</w:t>
      </w:r>
    </w:p>
  </w:footnote>
  <w:footnote w:id="5">
    <w:p w:rsidR="009B1D14" w:rsidRDefault="007A5DC8">
      <w:pPr>
        <w:pStyle w:val="Footnote"/>
      </w:pPr>
      <w:r>
        <w:rPr>
          <w:rStyle w:val="None"/>
          <w:vertAlign w:val="superscript"/>
        </w:rPr>
        <w:footnoteRef/>
      </w:r>
      <w:r>
        <w:rPr>
          <w:rStyle w:val="None"/>
        </w:rPr>
        <w:t xml:space="preserve"> This idea comes from </w:t>
      </w:r>
      <w:r>
        <w:rPr>
          <w:rStyle w:val="None"/>
          <w:i/>
          <w:iCs/>
        </w:rPr>
        <w:t>The Edgeryders Guide to the Future: A HANDBOOK FOR POLICYMAKERS &amp; DESIGN</w:t>
      </w:r>
      <w:r>
        <w:rPr>
          <w:rStyle w:val="None"/>
          <w:i/>
          <w:iCs/>
        </w:rPr>
        <w:t>ERS OF POLICY-ORIENTED ONLINE COMMUNITIES</w:t>
      </w:r>
      <w:r>
        <w:rPr>
          <w:rStyle w:val="None"/>
        </w:rPr>
        <w:t xml:space="preserve">, a publication funded by the European Council on how design-oriented thinking can affect public policy and innovation. For download: </w:t>
      </w:r>
      <w:hyperlink r:id="rId2" w:history="1">
        <w:r>
          <w:rPr>
            <w:rStyle w:val="Hyperlink2"/>
          </w:rPr>
          <w:t>https://book.coe.int/eur/en/youth-other-publications/5792-the-edgeryders-guide-to-the-future.html</w:t>
        </w:r>
      </w:hyperlink>
      <w:r>
        <w:rPr>
          <w:rStyle w:val="None"/>
        </w:rPr>
        <w:t xml:space="preserve"> (accessed on June 3rd 2015).</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D14" w:rsidRDefault="007A5DC8">
    <w:pPr>
      <w:pStyle w:val="Header"/>
      <w:tabs>
        <w:tab w:val="clear" w:pos="8640"/>
        <w:tab w:val="right" w:pos="8520"/>
      </w:tabs>
    </w:pPr>
    <w:r>
      <w:t>Hong Kong’s Self-built Communities _ Louise Wong , edited by Yanki Lee (2017) _V6 _ 26  May 2017</w:t>
    </w:r>
  </w:p>
  <w:p w:rsidR="009B1D14" w:rsidRDefault="009B1D14">
    <w:pPr>
      <w:pStyle w:val="Header"/>
      <w:tabs>
        <w:tab w:val="clear" w:pos="8640"/>
        <w:tab w:val="right" w:pos="8520"/>
      </w:tabs>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D14" w:rsidRDefault="007A5DC8">
    <w:pPr>
      <w:pStyle w:val="Header"/>
      <w:tabs>
        <w:tab w:val="clear" w:pos="8640"/>
        <w:tab w:val="right" w:pos="8520"/>
      </w:tabs>
    </w:pPr>
    <w:r>
      <w:t xml:space="preserve">Hong Kong’s </w:t>
    </w:r>
    <w:r>
      <w:t>Self-built Communities _ Louise Wong , edited by Yanki Lee (2017) _V6 _ 26  May 2017</w:t>
    </w:r>
  </w:p>
  <w:p w:rsidR="009B1D14" w:rsidRDefault="009B1D14">
    <w:pPr>
      <w:pStyle w:val="Header"/>
      <w:tabs>
        <w:tab w:val="clear" w:pos="8640"/>
        <w:tab w:val="right" w:pos="8520"/>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0E5585"/>
    <w:multiLevelType w:val="hybridMultilevel"/>
    <w:tmpl w:val="2416E802"/>
    <w:styleLink w:val="ImportedStyle2"/>
    <w:lvl w:ilvl="0" w:tplc="1488E68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1AFEEEE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2E274E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3EC06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57AEE6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388DEF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4A616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A22F40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89C0B1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5B87165D"/>
    <w:multiLevelType w:val="hybridMultilevel"/>
    <w:tmpl w:val="2416E802"/>
    <w:numStyleLink w:val="ImportedStyle2"/>
  </w:abstractNum>
  <w:abstractNum w:abstractNumId="2">
    <w:nsid w:val="68C64000"/>
    <w:multiLevelType w:val="hybridMultilevel"/>
    <w:tmpl w:val="75C8E7C6"/>
    <w:numStyleLink w:val="ImportedStyle1"/>
  </w:abstractNum>
  <w:abstractNum w:abstractNumId="3">
    <w:nsid w:val="7002417B"/>
    <w:multiLevelType w:val="hybridMultilevel"/>
    <w:tmpl w:val="75C8E7C6"/>
    <w:styleLink w:val="ImportedStyle1"/>
    <w:lvl w:ilvl="0" w:tplc="3D901F2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525B9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D40B7F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63E883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82255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178773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5EE25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A32ED8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32150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2"/>
  </w:num>
  <w:num w:numId="3">
    <w:abstractNumId w:val="0"/>
  </w:num>
  <w:num w:numId="4">
    <w:abstractNumId w:val="1"/>
  </w:num>
  <w:num w:numId="5">
    <w:abstractNumId w:val="1"/>
    <w:lvlOverride w:ilvl="0">
      <w:lvl w:ilvl="0" w:tplc="D6F07222">
        <w:start w:val="1"/>
        <w:numFmt w:val="bullet"/>
        <w:lvlText w:val="·"/>
        <w:lvlJc w:val="left"/>
        <w:pPr>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160B6E4">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EBCC9F6A">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E8EB48C">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42A05C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9ACFC52">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2689846">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302A098">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67B02B5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trackRevisions/>
  <w:defaultTabStop w:val="720"/>
  <w:characterSpacingControl w:val="doNotCompress"/>
  <w:footnotePr>
    <w:footnote w:id="-1"/>
    <w:footnote w:id="0"/>
    <w:footnote w:id="1"/>
  </w:footnotePr>
  <w:endnotePr>
    <w:endnote w:id="-1"/>
    <w:endnote w:id="0"/>
  </w:endnotePr>
  <w:compat>
    <w:useFELayout/>
    <w:compatSetting w:name="compatibilityMode" w:uri="http://schemas.microsoft.com/office/word" w:val="14"/>
  </w:compat>
  <w:rsids>
    <w:rsidRoot w:val="009B1D14"/>
    <w:rsid w:val="007A5DC8"/>
    <w:rsid w:val="009B1D1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2">
    <w:name w:val="heading 2"/>
    <w:next w:val="Body"/>
    <w:pPr>
      <w:keepNext/>
      <w:keepLines/>
      <w:widowControl w:val="0"/>
      <w:spacing w:before="200"/>
      <w:outlineLvl w:val="1"/>
    </w:pPr>
    <w:rPr>
      <w:rFonts w:ascii="Calibri" w:eastAsia="Calibri" w:hAnsi="Calibri" w:cs="Calibri"/>
      <w:b/>
      <w:bCs/>
      <w:color w:val="000000"/>
      <w:kern w:val="2"/>
      <w:sz w:val="26"/>
      <w:szCs w:val="26"/>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widowControl w:val="0"/>
      <w:tabs>
        <w:tab w:val="center" w:pos="4320"/>
        <w:tab w:val="right" w:pos="8640"/>
      </w:tabs>
    </w:pPr>
    <w:rPr>
      <w:rFonts w:ascii="Cambria" w:eastAsia="Cambria" w:hAnsi="Cambria" w:cs="Cambria"/>
      <w:color w:val="000000"/>
      <w:kern w:val="2"/>
      <w:sz w:val="24"/>
      <w:szCs w:val="24"/>
      <w:u w:color="000000"/>
      <w:lang w:val="en-US"/>
    </w:r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customStyle="1" w:styleId="Body">
    <w:name w:val="Body"/>
    <w:pPr>
      <w:widowControl w:val="0"/>
    </w:pPr>
    <w:rPr>
      <w:rFonts w:ascii="Cambria" w:eastAsia="Cambria" w:hAnsi="Cambria" w:cs="Cambria"/>
      <w:color w:val="000000"/>
      <w:kern w:val="2"/>
      <w:sz w:val="24"/>
      <w:szCs w:val="24"/>
      <w:u w:color="000000"/>
    </w:rPr>
  </w:style>
  <w:style w:type="character" w:customStyle="1" w:styleId="None">
    <w:name w:val="None"/>
  </w:style>
  <w:style w:type="character" w:customStyle="1" w:styleId="Hyperlink0">
    <w:name w:val="Hyperlink.0"/>
    <w:basedOn w:val="None"/>
    <w:rPr>
      <w:color w:val="000000"/>
      <w:sz w:val="18"/>
      <w:szCs w:val="18"/>
      <w:u w:color="000000"/>
    </w:rPr>
  </w:style>
  <w:style w:type="paragraph" w:styleId="TOC2">
    <w:name w:val="toc 2"/>
    <w:pPr>
      <w:widowControl w:val="0"/>
      <w:tabs>
        <w:tab w:val="right" w:leader="dot" w:pos="7610"/>
      </w:tabs>
      <w:ind w:left="240"/>
    </w:pPr>
    <w:rPr>
      <w:rFonts w:ascii="Cambria" w:eastAsia="Cambria" w:hAnsi="Cambria" w:cs="Cambria"/>
      <w:b/>
      <w:bCs/>
      <w:color w:val="000000"/>
      <w:kern w:val="2"/>
      <w:sz w:val="22"/>
      <w:szCs w:val="22"/>
      <w:u w:color="000000"/>
      <w:lang w:val="en-US"/>
    </w:rPr>
  </w:style>
  <w:style w:type="paragraph" w:styleId="TOC3">
    <w:name w:val="toc 3"/>
    <w:pPr>
      <w:widowControl w:val="0"/>
      <w:tabs>
        <w:tab w:val="right" w:leader="dot" w:pos="7610"/>
      </w:tabs>
      <w:spacing w:before="120"/>
    </w:pPr>
    <w:rPr>
      <w:rFonts w:ascii="Cambria" w:eastAsia="Cambria" w:hAnsi="Cambria" w:cs="Cambria"/>
      <w:b/>
      <w:bCs/>
      <w:color w:val="000000"/>
      <w:kern w:val="2"/>
      <w:sz w:val="24"/>
      <w:szCs w:val="24"/>
      <w:u w:color="000000"/>
    </w:rPr>
  </w:style>
  <w:style w:type="paragraph" w:customStyle="1" w:styleId="Heading">
    <w:name w:val="Heading"/>
    <w:next w:val="Body"/>
    <w:pPr>
      <w:keepNext/>
      <w:keepLines/>
      <w:widowControl w:val="0"/>
      <w:spacing w:before="480"/>
      <w:outlineLvl w:val="2"/>
    </w:pPr>
    <w:rPr>
      <w:rFonts w:ascii="Calibri" w:eastAsia="Calibri" w:hAnsi="Calibri" w:cs="Calibri"/>
      <w:b/>
      <w:bCs/>
      <w:color w:val="000000"/>
      <w:kern w:val="2"/>
      <w:sz w:val="32"/>
      <w:szCs w:val="32"/>
      <w:u w:color="000000"/>
    </w:rPr>
  </w:style>
  <w:style w:type="paragraph" w:customStyle="1" w:styleId="Footnote">
    <w:name w:val="Footnote"/>
    <w:pPr>
      <w:widowControl w:val="0"/>
    </w:pPr>
    <w:rPr>
      <w:rFonts w:ascii="Helvetica" w:eastAsia="Helvetica" w:hAnsi="Helvetica" w:cs="Helvetica"/>
      <w:color w:val="000000"/>
      <w:sz w:val="22"/>
      <w:szCs w:val="22"/>
      <w:u w:color="000000"/>
      <w:lang w:val="en-US"/>
    </w:rPr>
  </w:style>
  <w:style w:type="character" w:customStyle="1" w:styleId="Hyperlink1">
    <w:name w:val="Hyperlink.1"/>
    <w:basedOn w:val="None"/>
    <w:rPr>
      <w:sz w:val="20"/>
      <w:szCs w:val="20"/>
      <w:u w:val="single"/>
      <w:lang w:val="en-US"/>
    </w:rPr>
  </w:style>
  <w:style w:type="character" w:customStyle="1" w:styleId="Hyperlink2">
    <w:name w:val="Hyperlink.2"/>
    <w:basedOn w:val="None"/>
    <w:rPr>
      <w:u w:val="single"/>
      <w:lang w:val="en-US"/>
    </w:rPr>
  </w:style>
  <w:style w:type="paragraph" w:customStyle="1" w:styleId="normal0">
    <w:name w:val="normal"/>
    <w:pPr>
      <w:widowControl w:val="0"/>
      <w:spacing w:line="276" w:lineRule="auto"/>
    </w:pPr>
    <w:rPr>
      <w:rFonts w:ascii="Arial" w:eastAsia="Arial" w:hAnsi="Arial" w:cs="Arial"/>
      <w:color w:val="000000"/>
      <w:sz w:val="22"/>
      <w:szCs w:val="22"/>
      <w:u w:color="000000"/>
      <w:lang w:val="nl-NL"/>
    </w:rPr>
  </w:style>
  <w:style w:type="paragraph" w:styleId="ListParagraph">
    <w:name w:val="List Paragraph"/>
    <w:pPr>
      <w:widowControl w:val="0"/>
      <w:ind w:left="720"/>
    </w:pPr>
    <w:rPr>
      <w:rFonts w:ascii="Cambria" w:eastAsia="Cambria" w:hAnsi="Cambria" w:cs="Cambria"/>
      <w:color w:val="000000"/>
      <w:kern w:val="2"/>
      <w:sz w:val="24"/>
      <w:szCs w:val="24"/>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3">
    <w:name w:val="Hyperlink.3"/>
    <w:basedOn w:val="None"/>
    <w:rPr>
      <w:rFonts w:ascii="Cambria" w:eastAsia="Cambria" w:hAnsi="Cambria" w:cs="Cambria"/>
      <w:i/>
      <w:iCs/>
      <w:shd w:val="clear" w:color="auto" w:fill="FFFF00"/>
    </w:rPr>
  </w:style>
  <w:style w:type="paragraph" w:styleId="BalloonText">
    <w:name w:val="Balloon Text"/>
    <w:basedOn w:val="Normal"/>
    <w:link w:val="BalloonTextChar"/>
    <w:uiPriority w:val="99"/>
    <w:semiHidden/>
    <w:unhideWhenUsed/>
    <w:rsid w:val="007A5D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5DC8"/>
    <w:rPr>
      <w:rFonts w:ascii="Lucida Grande" w:hAnsi="Lucida Grande" w:cs="Lucida Grande"/>
      <w:sz w:val="18"/>
      <w:szCs w:val="18"/>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paragraph" w:styleId="Heading2">
    <w:name w:val="heading 2"/>
    <w:next w:val="Body"/>
    <w:pPr>
      <w:keepNext/>
      <w:keepLines/>
      <w:widowControl w:val="0"/>
      <w:spacing w:before="200"/>
      <w:outlineLvl w:val="1"/>
    </w:pPr>
    <w:rPr>
      <w:rFonts w:ascii="Calibri" w:eastAsia="Calibri" w:hAnsi="Calibri" w:cs="Calibri"/>
      <w:b/>
      <w:bCs/>
      <w:color w:val="000000"/>
      <w:kern w:val="2"/>
      <w:sz w:val="26"/>
      <w:szCs w:val="26"/>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widowControl w:val="0"/>
      <w:tabs>
        <w:tab w:val="center" w:pos="4320"/>
        <w:tab w:val="right" w:pos="8640"/>
      </w:tabs>
    </w:pPr>
    <w:rPr>
      <w:rFonts w:ascii="Cambria" w:eastAsia="Cambria" w:hAnsi="Cambria" w:cs="Cambria"/>
      <w:color w:val="000000"/>
      <w:kern w:val="2"/>
      <w:sz w:val="24"/>
      <w:szCs w:val="24"/>
      <w:u w:color="000000"/>
      <w:lang w:val="en-US"/>
    </w:rPr>
  </w:style>
  <w:style w:type="paragraph" w:customStyle="1" w:styleId="HeaderFooter">
    <w:name w:val="Header &amp; Footer"/>
    <w:pPr>
      <w:tabs>
        <w:tab w:val="right" w:pos="9020"/>
      </w:tabs>
    </w:pPr>
    <w:rPr>
      <w:rFonts w:ascii="Helvetica" w:eastAsia="Helvetica" w:hAnsi="Helvetica" w:cs="Helvetica"/>
      <w:color w:val="000000"/>
      <w:sz w:val="24"/>
      <w:szCs w:val="24"/>
    </w:rPr>
  </w:style>
  <w:style w:type="paragraph" w:customStyle="1" w:styleId="Body">
    <w:name w:val="Body"/>
    <w:pPr>
      <w:widowControl w:val="0"/>
    </w:pPr>
    <w:rPr>
      <w:rFonts w:ascii="Cambria" w:eastAsia="Cambria" w:hAnsi="Cambria" w:cs="Cambria"/>
      <w:color w:val="000000"/>
      <w:kern w:val="2"/>
      <w:sz w:val="24"/>
      <w:szCs w:val="24"/>
      <w:u w:color="000000"/>
    </w:rPr>
  </w:style>
  <w:style w:type="character" w:customStyle="1" w:styleId="None">
    <w:name w:val="None"/>
  </w:style>
  <w:style w:type="character" w:customStyle="1" w:styleId="Hyperlink0">
    <w:name w:val="Hyperlink.0"/>
    <w:basedOn w:val="None"/>
    <w:rPr>
      <w:color w:val="000000"/>
      <w:sz w:val="18"/>
      <w:szCs w:val="18"/>
      <w:u w:color="000000"/>
    </w:rPr>
  </w:style>
  <w:style w:type="paragraph" w:styleId="TOC2">
    <w:name w:val="toc 2"/>
    <w:pPr>
      <w:widowControl w:val="0"/>
      <w:tabs>
        <w:tab w:val="right" w:leader="dot" w:pos="7610"/>
      </w:tabs>
      <w:ind w:left="240"/>
    </w:pPr>
    <w:rPr>
      <w:rFonts w:ascii="Cambria" w:eastAsia="Cambria" w:hAnsi="Cambria" w:cs="Cambria"/>
      <w:b/>
      <w:bCs/>
      <w:color w:val="000000"/>
      <w:kern w:val="2"/>
      <w:sz w:val="22"/>
      <w:szCs w:val="22"/>
      <w:u w:color="000000"/>
      <w:lang w:val="en-US"/>
    </w:rPr>
  </w:style>
  <w:style w:type="paragraph" w:styleId="TOC3">
    <w:name w:val="toc 3"/>
    <w:pPr>
      <w:widowControl w:val="0"/>
      <w:tabs>
        <w:tab w:val="right" w:leader="dot" w:pos="7610"/>
      </w:tabs>
      <w:spacing w:before="120"/>
    </w:pPr>
    <w:rPr>
      <w:rFonts w:ascii="Cambria" w:eastAsia="Cambria" w:hAnsi="Cambria" w:cs="Cambria"/>
      <w:b/>
      <w:bCs/>
      <w:color w:val="000000"/>
      <w:kern w:val="2"/>
      <w:sz w:val="24"/>
      <w:szCs w:val="24"/>
      <w:u w:color="000000"/>
    </w:rPr>
  </w:style>
  <w:style w:type="paragraph" w:customStyle="1" w:styleId="Heading">
    <w:name w:val="Heading"/>
    <w:next w:val="Body"/>
    <w:pPr>
      <w:keepNext/>
      <w:keepLines/>
      <w:widowControl w:val="0"/>
      <w:spacing w:before="480"/>
      <w:outlineLvl w:val="2"/>
    </w:pPr>
    <w:rPr>
      <w:rFonts w:ascii="Calibri" w:eastAsia="Calibri" w:hAnsi="Calibri" w:cs="Calibri"/>
      <w:b/>
      <w:bCs/>
      <w:color w:val="000000"/>
      <w:kern w:val="2"/>
      <w:sz w:val="32"/>
      <w:szCs w:val="32"/>
      <w:u w:color="000000"/>
    </w:rPr>
  </w:style>
  <w:style w:type="paragraph" w:customStyle="1" w:styleId="Footnote">
    <w:name w:val="Footnote"/>
    <w:pPr>
      <w:widowControl w:val="0"/>
    </w:pPr>
    <w:rPr>
      <w:rFonts w:ascii="Helvetica" w:eastAsia="Helvetica" w:hAnsi="Helvetica" w:cs="Helvetica"/>
      <w:color w:val="000000"/>
      <w:sz w:val="22"/>
      <w:szCs w:val="22"/>
      <w:u w:color="000000"/>
      <w:lang w:val="en-US"/>
    </w:rPr>
  </w:style>
  <w:style w:type="character" w:customStyle="1" w:styleId="Hyperlink1">
    <w:name w:val="Hyperlink.1"/>
    <w:basedOn w:val="None"/>
    <w:rPr>
      <w:sz w:val="20"/>
      <w:szCs w:val="20"/>
      <w:u w:val="single"/>
      <w:lang w:val="en-US"/>
    </w:rPr>
  </w:style>
  <w:style w:type="character" w:customStyle="1" w:styleId="Hyperlink2">
    <w:name w:val="Hyperlink.2"/>
    <w:basedOn w:val="None"/>
    <w:rPr>
      <w:u w:val="single"/>
      <w:lang w:val="en-US"/>
    </w:rPr>
  </w:style>
  <w:style w:type="paragraph" w:customStyle="1" w:styleId="normal0">
    <w:name w:val="normal"/>
    <w:pPr>
      <w:widowControl w:val="0"/>
      <w:spacing w:line="276" w:lineRule="auto"/>
    </w:pPr>
    <w:rPr>
      <w:rFonts w:ascii="Arial" w:eastAsia="Arial" w:hAnsi="Arial" w:cs="Arial"/>
      <w:color w:val="000000"/>
      <w:sz w:val="22"/>
      <w:szCs w:val="22"/>
      <w:u w:color="000000"/>
      <w:lang w:val="nl-NL"/>
    </w:rPr>
  </w:style>
  <w:style w:type="paragraph" w:styleId="ListParagraph">
    <w:name w:val="List Paragraph"/>
    <w:pPr>
      <w:widowControl w:val="0"/>
      <w:ind w:left="720"/>
    </w:pPr>
    <w:rPr>
      <w:rFonts w:ascii="Cambria" w:eastAsia="Cambria" w:hAnsi="Cambria" w:cs="Cambria"/>
      <w:color w:val="000000"/>
      <w:kern w:val="2"/>
      <w:sz w:val="24"/>
      <w:szCs w:val="24"/>
      <w:u w:color="000000"/>
      <w:lang w:val="en-US"/>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character" w:customStyle="1" w:styleId="Hyperlink3">
    <w:name w:val="Hyperlink.3"/>
    <w:basedOn w:val="None"/>
    <w:rPr>
      <w:rFonts w:ascii="Cambria" w:eastAsia="Cambria" w:hAnsi="Cambria" w:cs="Cambria"/>
      <w:i/>
      <w:iCs/>
      <w:shd w:val="clear" w:color="auto" w:fill="FFFF00"/>
    </w:rPr>
  </w:style>
  <w:style w:type="paragraph" w:styleId="BalloonText">
    <w:name w:val="Balloon Text"/>
    <w:basedOn w:val="Normal"/>
    <w:link w:val="BalloonTextChar"/>
    <w:uiPriority w:val="99"/>
    <w:semiHidden/>
    <w:unhideWhenUsed/>
    <w:rsid w:val="007A5DC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5DC8"/>
    <w:rPr>
      <w:rFonts w:ascii="Lucida Grande" w:hAnsi="Lucida Grande" w:cs="Lucida Grande"/>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facebook.com/liesbit" TargetMode="External"/><Relationship Id="rId20" Type="http://schemas.openxmlformats.org/officeDocument/2006/relationships/image" Target="media/image9.jpeg"/><Relationship Id="rId21" Type="http://schemas.openxmlformats.org/officeDocument/2006/relationships/hyperlink" Target="http://varsity.com.cuhk.edu.hk/index.php/2011/05/squatters/" TargetMode="External"/><Relationship Id="rId22" Type="http://schemas.openxmlformats.org/officeDocument/2006/relationships/hyperlink" Target="http://www.fac-ark.squarespace.com/capacity-building" TargetMode="External"/><Relationship Id="rId23" Type="http://schemas.openxmlformats.org/officeDocument/2006/relationships/hyperlink" Target="https://deanderemarkt.wordpress.com/" TargetMode="External"/><Relationship Id="rId24" Type="http://schemas.openxmlformats.org/officeDocument/2006/relationships/hyperlink" Target="http://designandthecity.eu/speakers/liesbeth-huybrechts/www.socialspaces.be" TargetMode="External"/><Relationship Id="rId25" Type="http://schemas.openxmlformats.org/officeDocument/2006/relationships/header" Target="header2.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creativecommons.org/licenses/by/3.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ustainabledevelopment.un.org/content/documents/745habitat.pdf" TargetMode="External"/><Relationship Id="rId2" Type="http://schemas.openxmlformats.org/officeDocument/2006/relationships/hyperlink" Target="https://book.coe.int/eur/en/youth-other-publications/5792-the-edgeryders-guide-to-the-future.html"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7586</Words>
  <Characters>43243</Characters>
  <Application>Microsoft Macintosh Word</Application>
  <DocSecurity>0</DocSecurity>
  <Lines>360</Lines>
  <Paragraphs>101</Paragraphs>
  <ScaleCrop>false</ScaleCrop>
  <Company/>
  <LinksUpToDate>false</LinksUpToDate>
  <CharactersWithSpaces>50728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Claire Quinn</cp:lastModifiedBy>
  <cp:revision>2</cp:revision>
  <dcterms:created xsi:type="dcterms:W3CDTF">2017-07-06T15:18:00Z</dcterms:created>
  <dcterms:modified xsi:type="dcterms:W3CDTF">2017-07-06T15:18:00Z</dcterms:modified>
</cp:coreProperties>
</file>